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824BA0" w14:textId="77777777" w:rsidR="00D27A5A" w:rsidRPr="00943DF1" w:rsidRDefault="00D27A5A" w:rsidP="00D27A5A">
      <w:r w:rsidRPr="00943DF1">
        <w:t>On the use of genome-wide data to model and date the time of anthropogenic hybridisation: an example from the Scottish wildcat</w:t>
      </w:r>
    </w:p>
    <w:p w14:paraId="69CE357B" w14:textId="370B04BD" w:rsidR="00382D57" w:rsidRDefault="00D27A5A">
      <w:r>
        <w:t>Howard-McCombe, J., Ward, D., Kitchener, A. C., Lawson, D., Senn, H. V., Beaumont, M.</w:t>
      </w:r>
    </w:p>
    <w:p w14:paraId="2BF844B1" w14:textId="17E2F3CE" w:rsidR="00291F45" w:rsidRPr="006D52C5" w:rsidRDefault="00E03890">
      <w:pPr>
        <w:rPr>
          <w:sz w:val="20"/>
          <w:szCs w:val="20"/>
        </w:rPr>
      </w:pPr>
      <w:r>
        <w:rPr>
          <w:b/>
          <w:bCs/>
          <w:sz w:val="20"/>
          <w:szCs w:val="20"/>
        </w:rPr>
        <w:t>Supp</w:t>
      </w:r>
      <w:r w:rsidR="002D4A14">
        <w:rPr>
          <w:b/>
          <w:bCs/>
          <w:sz w:val="20"/>
          <w:szCs w:val="20"/>
        </w:rPr>
        <w:t>.</w:t>
      </w:r>
      <w:r>
        <w:rPr>
          <w:b/>
          <w:bCs/>
          <w:sz w:val="20"/>
          <w:szCs w:val="20"/>
        </w:rPr>
        <w:t xml:space="preserve"> </w:t>
      </w:r>
      <w:r w:rsidR="00291F45" w:rsidRPr="006D52C5">
        <w:rPr>
          <w:b/>
          <w:bCs/>
          <w:sz w:val="20"/>
          <w:szCs w:val="20"/>
        </w:rPr>
        <w:t>T</w:t>
      </w:r>
      <w:r w:rsidR="00ED7BE0" w:rsidRPr="006D52C5">
        <w:rPr>
          <w:b/>
          <w:bCs/>
          <w:sz w:val="20"/>
          <w:szCs w:val="20"/>
        </w:rPr>
        <w:t>able</w:t>
      </w:r>
      <w:r w:rsidR="00291F45" w:rsidRPr="006D52C5">
        <w:rPr>
          <w:b/>
          <w:bCs/>
          <w:sz w:val="20"/>
          <w:szCs w:val="20"/>
        </w:rPr>
        <w:t xml:space="preserve"> 1</w:t>
      </w:r>
      <w:r w:rsidR="006D52C5">
        <w:rPr>
          <w:sz w:val="20"/>
          <w:szCs w:val="20"/>
        </w:rPr>
        <w:t>.</w:t>
      </w:r>
      <w:r w:rsidR="00291F45" w:rsidRPr="006D52C5">
        <w:rPr>
          <w:sz w:val="20"/>
          <w:szCs w:val="20"/>
        </w:rPr>
        <w:t xml:space="preserve"> Sample </w:t>
      </w:r>
      <w:r w:rsidR="00ED7BE0" w:rsidRPr="006D52C5">
        <w:rPr>
          <w:sz w:val="20"/>
          <w:szCs w:val="20"/>
        </w:rPr>
        <w:t>i</w:t>
      </w:r>
      <w:r w:rsidR="00291F45" w:rsidRPr="006D52C5">
        <w:rPr>
          <w:sz w:val="20"/>
          <w:szCs w:val="20"/>
        </w:rPr>
        <w:t>nformation</w:t>
      </w:r>
      <w:r w:rsidR="003E6CEE">
        <w:rPr>
          <w:sz w:val="20"/>
          <w:szCs w:val="20"/>
        </w:rPr>
        <w:t>. Q6546 indicates the ADMIXUTRE Q value</w:t>
      </w:r>
      <w:r w:rsidR="002840FB">
        <w:rPr>
          <w:sz w:val="20"/>
          <w:szCs w:val="20"/>
        </w:rPr>
        <w:t>s</w:t>
      </w:r>
      <w:r w:rsidR="003E6CEE">
        <w:rPr>
          <w:sz w:val="20"/>
          <w:szCs w:val="20"/>
        </w:rPr>
        <w:t xml:space="preserve"> generated </w:t>
      </w:r>
      <w:r w:rsidR="002840FB">
        <w:rPr>
          <w:sz w:val="20"/>
          <w:szCs w:val="20"/>
        </w:rPr>
        <w:t>using</w:t>
      </w:r>
      <w:r w:rsidR="003E6CEE">
        <w:rPr>
          <w:sz w:val="20"/>
          <w:szCs w:val="20"/>
        </w:rPr>
        <w:t xml:space="preserve"> the </w:t>
      </w:r>
      <w:proofErr w:type="spellStart"/>
      <w:r w:rsidR="003E6CEE">
        <w:rPr>
          <w:sz w:val="20"/>
          <w:szCs w:val="20"/>
        </w:rPr>
        <w:t>ddRAD-seq</w:t>
      </w:r>
      <w:proofErr w:type="spellEnd"/>
      <w:r w:rsidR="003E6CEE">
        <w:rPr>
          <w:sz w:val="20"/>
          <w:szCs w:val="20"/>
        </w:rPr>
        <w:t xml:space="preserve"> data.  Q values are also given for the 35 SNP test, with the lower and upper bounds </w:t>
      </w:r>
      <w:r w:rsidR="002840FB">
        <w:rPr>
          <w:sz w:val="20"/>
          <w:szCs w:val="20"/>
        </w:rPr>
        <w:t>(LBQ/UBQ</w:t>
      </w:r>
      <w:r w:rsidR="0027557C">
        <w:rPr>
          <w:sz w:val="20"/>
          <w:szCs w:val="20"/>
        </w:rPr>
        <w:t xml:space="preserve">, </w:t>
      </w:r>
      <w:r w:rsidR="003E6CEE">
        <w:rPr>
          <w:sz w:val="20"/>
          <w:szCs w:val="20"/>
        </w:rPr>
        <w:t>90</w:t>
      </w:r>
      <w:r w:rsidR="0090387F">
        <w:rPr>
          <w:sz w:val="20"/>
          <w:szCs w:val="20"/>
        </w:rPr>
        <w:t>%</w:t>
      </w:r>
      <w:r w:rsidR="003E6CEE">
        <w:rPr>
          <w:sz w:val="20"/>
          <w:szCs w:val="20"/>
        </w:rPr>
        <w:t xml:space="preserve"> CI</w:t>
      </w:r>
      <w:r w:rsidR="0027557C">
        <w:rPr>
          <w:sz w:val="20"/>
          <w:szCs w:val="20"/>
        </w:rPr>
        <w:t>)</w:t>
      </w:r>
      <w:r w:rsidR="003E6CEE">
        <w:rPr>
          <w:sz w:val="20"/>
          <w:szCs w:val="20"/>
        </w:rPr>
        <w:t xml:space="preserve"> </w:t>
      </w:r>
      <w:r w:rsidR="002617BD">
        <w:rPr>
          <w:sz w:val="20"/>
          <w:szCs w:val="20"/>
        </w:rPr>
        <w:t>also shown.  Pelage score</w:t>
      </w:r>
      <w:r w:rsidR="0090387F">
        <w:rPr>
          <w:sz w:val="20"/>
          <w:szCs w:val="20"/>
        </w:rPr>
        <w:t>s</w:t>
      </w:r>
      <w:r w:rsidR="002617BD">
        <w:rPr>
          <w:sz w:val="20"/>
          <w:szCs w:val="20"/>
        </w:rPr>
        <w:t xml:space="preserve"> (7PS) </w:t>
      </w:r>
      <w:r w:rsidR="002840FB">
        <w:rPr>
          <w:sz w:val="20"/>
          <w:szCs w:val="20"/>
        </w:rPr>
        <w:t>w</w:t>
      </w:r>
      <w:r w:rsidR="0090387F">
        <w:rPr>
          <w:sz w:val="20"/>
          <w:szCs w:val="20"/>
        </w:rPr>
        <w:t>ere</w:t>
      </w:r>
      <w:r w:rsidR="002840FB">
        <w:rPr>
          <w:sz w:val="20"/>
          <w:szCs w:val="20"/>
        </w:rPr>
        <w:t xml:space="preserve"> available for a subset of samples.</w:t>
      </w:r>
      <w:r w:rsidR="001B6EB4">
        <w:rPr>
          <w:sz w:val="20"/>
          <w:szCs w:val="20"/>
        </w:rPr>
        <w:t xml:space="preserve"> The final column indicates whether a sample was included in the final dataset, 21 samples were excluded </w:t>
      </w:r>
      <w:r w:rsidR="008612D9">
        <w:rPr>
          <w:sz w:val="20"/>
          <w:szCs w:val="20"/>
        </w:rPr>
        <w:t>due to high levels of missing data, or to limit relatedness in the data.</w:t>
      </w:r>
    </w:p>
    <w:tbl>
      <w:tblPr>
        <w:tblStyle w:val="TableGrid"/>
        <w:tblW w:w="8926" w:type="dxa"/>
        <w:tblLook w:val="04A0" w:firstRow="1" w:lastRow="0" w:firstColumn="1" w:lastColumn="0" w:noHBand="0" w:noVBand="1"/>
      </w:tblPr>
      <w:tblGrid>
        <w:gridCol w:w="1129"/>
        <w:gridCol w:w="980"/>
        <w:gridCol w:w="1067"/>
        <w:gridCol w:w="788"/>
        <w:gridCol w:w="672"/>
        <w:gridCol w:w="753"/>
        <w:gridCol w:w="799"/>
        <w:gridCol w:w="1178"/>
        <w:gridCol w:w="1560"/>
      </w:tblGrid>
      <w:tr w:rsidR="00B93476" w:rsidRPr="00C766CB" w14:paraId="3ECB8393" w14:textId="77777777" w:rsidTr="00B93476">
        <w:trPr>
          <w:trHeight w:val="260"/>
        </w:trPr>
        <w:tc>
          <w:tcPr>
            <w:tcW w:w="1129" w:type="dxa"/>
            <w:shd w:val="clear" w:color="auto" w:fill="F2F2F2" w:themeFill="background1" w:themeFillShade="F2"/>
            <w:noWrap/>
            <w:hideMark/>
          </w:tcPr>
          <w:p w14:paraId="3A1530E2" w14:textId="77777777" w:rsidR="00C766CB" w:rsidRPr="00C766CB" w:rsidRDefault="00C766CB" w:rsidP="00C766CB">
            <w:pPr>
              <w:rPr>
                <w:rFonts w:eastAsia="Times New Roman" w:cstheme="minorHAnsi"/>
                <w:b/>
                <w:bCs/>
                <w:sz w:val="20"/>
                <w:szCs w:val="20"/>
                <w:lang w:eastAsia="en-GB"/>
              </w:rPr>
            </w:pPr>
            <w:r w:rsidRPr="00C766CB">
              <w:rPr>
                <w:rFonts w:eastAsia="Times New Roman" w:cstheme="minorHAnsi"/>
                <w:b/>
                <w:bCs/>
                <w:sz w:val="20"/>
                <w:szCs w:val="20"/>
                <w:lang w:eastAsia="en-GB"/>
              </w:rPr>
              <w:t>INDV ID</w:t>
            </w:r>
          </w:p>
        </w:tc>
        <w:tc>
          <w:tcPr>
            <w:tcW w:w="980" w:type="dxa"/>
            <w:shd w:val="clear" w:color="auto" w:fill="F2F2F2" w:themeFill="background1" w:themeFillShade="F2"/>
            <w:noWrap/>
            <w:hideMark/>
          </w:tcPr>
          <w:p w14:paraId="5A012877" w14:textId="77777777" w:rsidR="00C766CB" w:rsidRPr="00C766CB" w:rsidRDefault="00C766CB" w:rsidP="00C766CB">
            <w:pPr>
              <w:rPr>
                <w:rFonts w:eastAsia="Times New Roman" w:cstheme="minorHAnsi"/>
                <w:b/>
                <w:bCs/>
                <w:sz w:val="20"/>
                <w:szCs w:val="20"/>
                <w:lang w:eastAsia="en-GB"/>
              </w:rPr>
            </w:pPr>
            <w:r w:rsidRPr="00C766CB">
              <w:rPr>
                <w:rFonts w:eastAsia="Times New Roman" w:cstheme="minorHAnsi"/>
                <w:b/>
                <w:bCs/>
                <w:sz w:val="20"/>
                <w:szCs w:val="20"/>
                <w:lang w:eastAsia="en-GB"/>
              </w:rPr>
              <w:t>SOURCE POP</w:t>
            </w:r>
          </w:p>
        </w:tc>
        <w:tc>
          <w:tcPr>
            <w:tcW w:w="1067" w:type="dxa"/>
            <w:shd w:val="clear" w:color="auto" w:fill="F2F2F2" w:themeFill="background1" w:themeFillShade="F2"/>
            <w:noWrap/>
            <w:hideMark/>
          </w:tcPr>
          <w:p w14:paraId="797A3950"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YEAR SAMPLED </w:t>
            </w:r>
          </w:p>
        </w:tc>
        <w:tc>
          <w:tcPr>
            <w:tcW w:w="788" w:type="dxa"/>
            <w:shd w:val="clear" w:color="auto" w:fill="F2F2F2" w:themeFill="background1" w:themeFillShade="F2"/>
            <w:hideMark/>
          </w:tcPr>
          <w:p w14:paraId="60F5BB54"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Q6546</w:t>
            </w:r>
          </w:p>
        </w:tc>
        <w:tc>
          <w:tcPr>
            <w:tcW w:w="672" w:type="dxa"/>
            <w:shd w:val="clear" w:color="auto" w:fill="F2F2F2" w:themeFill="background1" w:themeFillShade="F2"/>
            <w:noWrap/>
            <w:hideMark/>
          </w:tcPr>
          <w:p w14:paraId="4E207CBA"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Q35</w:t>
            </w:r>
          </w:p>
        </w:tc>
        <w:tc>
          <w:tcPr>
            <w:tcW w:w="753" w:type="dxa"/>
            <w:shd w:val="clear" w:color="auto" w:fill="F2F2F2" w:themeFill="background1" w:themeFillShade="F2"/>
            <w:hideMark/>
          </w:tcPr>
          <w:p w14:paraId="4F5DC509"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LBQ35</w:t>
            </w:r>
          </w:p>
        </w:tc>
        <w:tc>
          <w:tcPr>
            <w:tcW w:w="799" w:type="dxa"/>
            <w:shd w:val="clear" w:color="auto" w:fill="F2F2F2" w:themeFill="background1" w:themeFillShade="F2"/>
            <w:hideMark/>
          </w:tcPr>
          <w:p w14:paraId="5B5CBF76"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UBQ35</w:t>
            </w:r>
          </w:p>
        </w:tc>
        <w:tc>
          <w:tcPr>
            <w:tcW w:w="1178" w:type="dxa"/>
            <w:shd w:val="clear" w:color="auto" w:fill="F2F2F2" w:themeFill="background1" w:themeFillShade="F2"/>
            <w:hideMark/>
          </w:tcPr>
          <w:p w14:paraId="1029FFDD" w14:textId="77777777" w:rsidR="00C766CB" w:rsidRPr="00C766CB" w:rsidRDefault="00C766CB" w:rsidP="00A558C3">
            <w:pPr>
              <w:rPr>
                <w:rFonts w:eastAsia="Times New Roman" w:cstheme="minorHAnsi"/>
                <w:b/>
                <w:bCs/>
                <w:sz w:val="20"/>
                <w:szCs w:val="20"/>
                <w:lang w:eastAsia="en-GB"/>
              </w:rPr>
            </w:pPr>
            <w:r w:rsidRPr="00C766CB">
              <w:rPr>
                <w:rFonts w:eastAsia="Times New Roman" w:cstheme="minorHAnsi"/>
                <w:b/>
                <w:bCs/>
                <w:sz w:val="20"/>
                <w:szCs w:val="20"/>
                <w:lang w:eastAsia="en-GB"/>
              </w:rPr>
              <w:t>7PS</w:t>
            </w:r>
          </w:p>
        </w:tc>
        <w:tc>
          <w:tcPr>
            <w:tcW w:w="1560" w:type="dxa"/>
            <w:shd w:val="clear" w:color="auto" w:fill="F2F2F2" w:themeFill="background1" w:themeFillShade="F2"/>
            <w:noWrap/>
            <w:hideMark/>
          </w:tcPr>
          <w:p w14:paraId="36498DA3" w14:textId="5B69BD1D" w:rsidR="00C766CB" w:rsidRPr="00C766CB" w:rsidRDefault="008612D9" w:rsidP="00C766CB">
            <w:pPr>
              <w:rPr>
                <w:rFonts w:eastAsia="Times New Roman" w:cstheme="minorHAnsi"/>
                <w:b/>
                <w:bCs/>
                <w:sz w:val="20"/>
                <w:szCs w:val="20"/>
                <w:lang w:eastAsia="en-GB"/>
              </w:rPr>
            </w:pPr>
            <w:r>
              <w:rPr>
                <w:rFonts w:eastAsia="Times New Roman" w:cstheme="minorHAnsi"/>
                <w:b/>
                <w:bCs/>
                <w:sz w:val="20"/>
                <w:szCs w:val="20"/>
                <w:lang w:eastAsia="en-GB"/>
              </w:rPr>
              <w:t>Included in the final dataset?</w:t>
            </w:r>
            <w:r w:rsidR="00434EE7">
              <w:rPr>
                <w:rFonts w:eastAsia="Times New Roman" w:cstheme="minorHAnsi"/>
                <w:b/>
                <w:bCs/>
                <w:sz w:val="20"/>
                <w:szCs w:val="20"/>
                <w:lang w:eastAsia="en-GB"/>
              </w:rPr>
              <w:t xml:space="preserve"> (Yes/No)</w:t>
            </w:r>
          </w:p>
        </w:tc>
      </w:tr>
      <w:tr w:rsidR="00B93476" w:rsidRPr="00C766CB" w14:paraId="007A3207" w14:textId="77777777" w:rsidTr="00B93476">
        <w:trPr>
          <w:trHeight w:val="260"/>
        </w:trPr>
        <w:tc>
          <w:tcPr>
            <w:tcW w:w="1129" w:type="dxa"/>
            <w:noWrap/>
            <w:hideMark/>
          </w:tcPr>
          <w:p w14:paraId="208384A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WCQ0047</w:t>
            </w:r>
          </w:p>
        </w:tc>
        <w:tc>
          <w:tcPr>
            <w:tcW w:w="980" w:type="dxa"/>
            <w:noWrap/>
            <w:hideMark/>
          </w:tcPr>
          <w:p w14:paraId="7085DEB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ABE6567" w14:textId="694F2FFC" w:rsidR="00C766CB" w:rsidRPr="00AC6027" w:rsidRDefault="00C766CB" w:rsidP="00A558C3">
            <w:pPr>
              <w:jc w:val="right"/>
              <w:rPr>
                <w:rFonts w:eastAsia="Times New Roman" w:cstheme="minorHAnsi"/>
                <w:sz w:val="20"/>
                <w:szCs w:val="20"/>
                <w:lang w:eastAsia="en-GB"/>
              </w:rPr>
            </w:pPr>
            <w:r w:rsidRPr="00AC6027">
              <w:rPr>
                <w:rFonts w:eastAsia="Times New Roman" w:cstheme="minorHAnsi"/>
                <w:sz w:val="20"/>
                <w:szCs w:val="20"/>
                <w:lang w:eastAsia="en-GB"/>
              </w:rPr>
              <w:t> 1996</w:t>
            </w:r>
          </w:p>
        </w:tc>
        <w:tc>
          <w:tcPr>
            <w:tcW w:w="788" w:type="dxa"/>
            <w:hideMark/>
          </w:tcPr>
          <w:p w14:paraId="5545068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0.892</w:t>
            </w:r>
          </w:p>
        </w:tc>
        <w:tc>
          <w:tcPr>
            <w:tcW w:w="672" w:type="dxa"/>
            <w:noWrap/>
            <w:hideMark/>
          </w:tcPr>
          <w:p w14:paraId="5418F2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753" w:type="dxa"/>
            <w:hideMark/>
          </w:tcPr>
          <w:p w14:paraId="5C199A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0.854</w:t>
            </w:r>
          </w:p>
        </w:tc>
        <w:tc>
          <w:tcPr>
            <w:tcW w:w="799" w:type="dxa"/>
            <w:hideMark/>
          </w:tcPr>
          <w:p w14:paraId="5D53102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0.987</w:t>
            </w:r>
          </w:p>
        </w:tc>
        <w:tc>
          <w:tcPr>
            <w:tcW w:w="1178" w:type="dxa"/>
            <w:hideMark/>
          </w:tcPr>
          <w:p w14:paraId="569F25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325EF8C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0FE25C8" w14:textId="77777777" w:rsidTr="00B93476">
        <w:trPr>
          <w:trHeight w:val="260"/>
        </w:trPr>
        <w:tc>
          <w:tcPr>
            <w:tcW w:w="1129" w:type="dxa"/>
            <w:noWrap/>
            <w:hideMark/>
          </w:tcPr>
          <w:p w14:paraId="6ADDDA3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WCQ0052</w:t>
            </w:r>
          </w:p>
        </w:tc>
        <w:tc>
          <w:tcPr>
            <w:tcW w:w="980" w:type="dxa"/>
            <w:noWrap/>
            <w:hideMark/>
          </w:tcPr>
          <w:p w14:paraId="5C090EC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6288C07B" w14:textId="6E5F0DF3" w:rsidR="00C766CB" w:rsidRPr="00AC6027" w:rsidRDefault="00C766CB" w:rsidP="00A558C3">
            <w:pPr>
              <w:jc w:val="right"/>
              <w:rPr>
                <w:rFonts w:eastAsia="Times New Roman" w:cstheme="minorHAnsi"/>
                <w:sz w:val="20"/>
                <w:szCs w:val="20"/>
                <w:lang w:eastAsia="en-GB"/>
              </w:rPr>
            </w:pPr>
            <w:r w:rsidRPr="00AC6027">
              <w:rPr>
                <w:rFonts w:eastAsia="Times New Roman" w:cstheme="minorHAnsi"/>
                <w:sz w:val="20"/>
                <w:szCs w:val="20"/>
                <w:lang w:eastAsia="en-GB"/>
              </w:rPr>
              <w:t> 1999</w:t>
            </w:r>
          </w:p>
        </w:tc>
        <w:tc>
          <w:tcPr>
            <w:tcW w:w="788" w:type="dxa"/>
            <w:hideMark/>
          </w:tcPr>
          <w:p w14:paraId="334D26D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0.853</w:t>
            </w:r>
          </w:p>
        </w:tc>
        <w:tc>
          <w:tcPr>
            <w:tcW w:w="672" w:type="dxa"/>
            <w:noWrap/>
            <w:hideMark/>
          </w:tcPr>
          <w:p w14:paraId="31D8F9F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w:t>
            </w:r>
          </w:p>
        </w:tc>
        <w:tc>
          <w:tcPr>
            <w:tcW w:w="753" w:type="dxa"/>
            <w:hideMark/>
          </w:tcPr>
          <w:p w14:paraId="6BFAB1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0.838</w:t>
            </w:r>
          </w:p>
        </w:tc>
        <w:tc>
          <w:tcPr>
            <w:tcW w:w="799" w:type="dxa"/>
            <w:hideMark/>
          </w:tcPr>
          <w:p w14:paraId="0B83F85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0.966</w:t>
            </w:r>
          </w:p>
        </w:tc>
        <w:tc>
          <w:tcPr>
            <w:tcW w:w="1178" w:type="dxa"/>
            <w:hideMark/>
          </w:tcPr>
          <w:p w14:paraId="60DAE69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48CDFA0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3C08DFF" w14:textId="77777777" w:rsidTr="00B93476">
        <w:trPr>
          <w:trHeight w:val="260"/>
        </w:trPr>
        <w:tc>
          <w:tcPr>
            <w:tcW w:w="1129" w:type="dxa"/>
            <w:noWrap/>
            <w:hideMark/>
          </w:tcPr>
          <w:p w14:paraId="50FC1C7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WCQ0099</w:t>
            </w:r>
          </w:p>
        </w:tc>
        <w:tc>
          <w:tcPr>
            <w:tcW w:w="980" w:type="dxa"/>
            <w:noWrap/>
            <w:hideMark/>
          </w:tcPr>
          <w:p w14:paraId="72DC942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32DCD8E" w14:textId="55ADA99C" w:rsidR="00C766CB" w:rsidRPr="00C766CB" w:rsidRDefault="00C766CB" w:rsidP="00A558C3">
            <w:pPr>
              <w:jc w:val="right"/>
              <w:rPr>
                <w:rFonts w:eastAsia="Times New Roman" w:cstheme="minorHAnsi"/>
                <w:sz w:val="20"/>
                <w:szCs w:val="20"/>
                <w:lang w:eastAsia="en-GB"/>
              </w:rPr>
            </w:pPr>
          </w:p>
        </w:tc>
        <w:tc>
          <w:tcPr>
            <w:tcW w:w="788" w:type="dxa"/>
            <w:hideMark/>
          </w:tcPr>
          <w:p w14:paraId="5F338B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5779332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0.012</w:t>
            </w:r>
          </w:p>
        </w:tc>
        <w:tc>
          <w:tcPr>
            <w:tcW w:w="753" w:type="dxa"/>
            <w:hideMark/>
          </w:tcPr>
          <w:p w14:paraId="5FAB8B5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530CBF2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0.049</w:t>
            </w:r>
          </w:p>
        </w:tc>
        <w:tc>
          <w:tcPr>
            <w:tcW w:w="1178" w:type="dxa"/>
            <w:hideMark/>
          </w:tcPr>
          <w:p w14:paraId="2B0EFAE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78BBB2A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36523BF" w14:textId="77777777" w:rsidTr="00B93476">
        <w:trPr>
          <w:trHeight w:val="260"/>
        </w:trPr>
        <w:tc>
          <w:tcPr>
            <w:tcW w:w="1129" w:type="dxa"/>
            <w:noWrap/>
            <w:hideMark/>
          </w:tcPr>
          <w:p w14:paraId="1D1462C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WCQ0100</w:t>
            </w:r>
          </w:p>
        </w:tc>
        <w:tc>
          <w:tcPr>
            <w:tcW w:w="980" w:type="dxa"/>
            <w:noWrap/>
            <w:hideMark/>
          </w:tcPr>
          <w:p w14:paraId="321F334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1FF1EB4" w14:textId="6926E038" w:rsidR="00C766CB" w:rsidRPr="00C766CB" w:rsidRDefault="00C766CB" w:rsidP="00A558C3">
            <w:pPr>
              <w:jc w:val="right"/>
              <w:rPr>
                <w:rFonts w:eastAsia="Times New Roman" w:cstheme="minorHAnsi"/>
                <w:sz w:val="20"/>
                <w:szCs w:val="20"/>
                <w:lang w:eastAsia="en-GB"/>
              </w:rPr>
            </w:pPr>
          </w:p>
        </w:tc>
        <w:tc>
          <w:tcPr>
            <w:tcW w:w="788" w:type="dxa"/>
            <w:hideMark/>
          </w:tcPr>
          <w:p w14:paraId="6349DF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0.315</w:t>
            </w:r>
          </w:p>
        </w:tc>
        <w:tc>
          <w:tcPr>
            <w:tcW w:w="672" w:type="dxa"/>
            <w:noWrap/>
            <w:hideMark/>
          </w:tcPr>
          <w:p w14:paraId="2410BC2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0.289</w:t>
            </w:r>
          </w:p>
        </w:tc>
        <w:tc>
          <w:tcPr>
            <w:tcW w:w="753" w:type="dxa"/>
            <w:hideMark/>
          </w:tcPr>
          <w:p w14:paraId="310FA91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0.184</w:t>
            </w:r>
          </w:p>
        </w:tc>
        <w:tc>
          <w:tcPr>
            <w:tcW w:w="799" w:type="dxa"/>
            <w:hideMark/>
          </w:tcPr>
          <w:p w14:paraId="40D5DD2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0.402</w:t>
            </w:r>
          </w:p>
        </w:tc>
        <w:tc>
          <w:tcPr>
            <w:tcW w:w="1178" w:type="dxa"/>
            <w:hideMark/>
          </w:tcPr>
          <w:p w14:paraId="6791CAD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w:t>
            </w:r>
          </w:p>
        </w:tc>
        <w:tc>
          <w:tcPr>
            <w:tcW w:w="1560" w:type="dxa"/>
            <w:noWrap/>
            <w:hideMark/>
          </w:tcPr>
          <w:p w14:paraId="5F1F008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2C83EBD" w14:textId="77777777" w:rsidTr="00B93476">
        <w:trPr>
          <w:trHeight w:val="260"/>
        </w:trPr>
        <w:tc>
          <w:tcPr>
            <w:tcW w:w="1129" w:type="dxa"/>
            <w:noWrap/>
            <w:hideMark/>
          </w:tcPr>
          <w:p w14:paraId="1A19404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WCQ0107</w:t>
            </w:r>
          </w:p>
        </w:tc>
        <w:tc>
          <w:tcPr>
            <w:tcW w:w="980" w:type="dxa"/>
            <w:noWrap/>
            <w:hideMark/>
          </w:tcPr>
          <w:p w14:paraId="55C3171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858C10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1996</w:t>
            </w:r>
          </w:p>
        </w:tc>
        <w:tc>
          <w:tcPr>
            <w:tcW w:w="788" w:type="dxa"/>
            <w:hideMark/>
          </w:tcPr>
          <w:p w14:paraId="3FF1882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0.522</w:t>
            </w:r>
          </w:p>
        </w:tc>
        <w:tc>
          <w:tcPr>
            <w:tcW w:w="672" w:type="dxa"/>
            <w:noWrap/>
            <w:hideMark/>
          </w:tcPr>
          <w:p w14:paraId="30000D0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0.599</w:t>
            </w:r>
          </w:p>
        </w:tc>
        <w:tc>
          <w:tcPr>
            <w:tcW w:w="753" w:type="dxa"/>
            <w:hideMark/>
          </w:tcPr>
          <w:p w14:paraId="0D0020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0.476</w:t>
            </w:r>
          </w:p>
        </w:tc>
        <w:tc>
          <w:tcPr>
            <w:tcW w:w="799" w:type="dxa"/>
            <w:hideMark/>
          </w:tcPr>
          <w:p w14:paraId="58F27E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0.718</w:t>
            </w:r>
          </w:p>
        </w:tc>
        <w:tc>
          <w:tcPr>
            <w:tcW w:w="1178" w:type="dxa"/>
            <w:hideMark/>
          </w:tcPr>
          <w:p w14:paraId="69FD95B5"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06521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7139785" w14:textId="77777777" w:rsidTr="00B93476">
        <w:trPr>
          <w:trHeight w:val="260"/>
        </w:trPr>
        <w:tc>
          <w:tcPr>
            <w:tcW w:w="1129" w:type="dxa"/>
            <w:noWrap/>
            <w:hideMark/>
          </w:tcPr>
          <w:p w14:paraId="571B87F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WCQ0110</w:t>
            </w:r>
          </w:p>
        </w:tc>
        <w:tc>
          <w:tcPr>
            <w:tcW w:w="980" w:type="dxa"/>
            <w:noWrap/>
            <w:hideMark/>
          </w:tcPr>
          <w:p w14:paraId="563AF3A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EA1587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2008</w:t>
            </w:r>
          </w:p>
        </w:tc>
        <w:tc>
          <w:tcPr>
            <w:tcW w:w="788" w:type="dxa"/>
            <w:hideMark/>
          </w:tcPr>
          <w:p w14:paraId="7ECC3D3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w:t>
            </w:r>
          </w:p>
        </w:tc>
        <w:tc>
          <w:tcPr>
            <w:tcW w:w="672" w:type="dxa"/>
            <w:noWrap/>
            <w:hideMark/>
          </w:tcPr>
          <w:p w14:paraId="7C55AC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0.851</w:t>
            </w:r>
          </w:p>
        </w:tc>
        <w:tc>
          <w:tcPr>
            <w:tcW w:w="753" w:type="dxa"/>
            <w:hideMark/>
          </w:tcPr>
          <w:p w14:paraId="7DB5F10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0.754</w:t>
            </w:r>
          </w:p>
        </w:tc>
        <w:tc>
          <w:tcPr>
            <w:tcW w:w="799" w:type="dxa"/>
            <w:hideMark/>
          </w:tcPr>
          <w:p w14:paraId="47ED251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0.932</w:t>
            </w:r>
          </w:p>
        </w:tc>
        <w:tc>
          <w:tcPr>
            <w:tcW w:w="1178" w:type="dxa"/>
            <w:hideMark/>
          </w:tcPr>
          <w:p w14:paraId="6FB5959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438835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C5D9FF9" w14:textId="77777777" w:rsidTr="00B93476">
        <w:trPr>
          <w:trHeight w:val="260"/>
        </w:trPr>
        <w:tc>
          <w:tcPr>
            <w:tcW w:w="1129" w:type="dxa"/>
            <w:noWrap/>
            <w:hideMark/>
          </w:tcPr>
          <w:p w14:paraId="35A886E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WCQ0132</w:t>
            </w:r>
          </w:p>
        </w:tc>
        <w:tc>
          <w:tcPr>
            <w:tcW w:w="980" w:type="dxa"/>
            <w:noWrap/>
            <w:hideMark/>
          </w:tcPr>
          <w:p w14:paraId="1D4C57F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4D73E81" w14:textId="1374A827" w:rsidR="00C766CB" w:rsidRPr="00C766CB" w:rsidRDefault="00C766CB" w:rsidP="00A558C3">
            <w:pPr>
              <w:jc w:val="right"/>
              <w:rPr>
                <w:rFonts w:eastAsia="Times New Roman" w:cstheme="minorHAnsi"/>
                <w:sz w:val="20"/>
                <w:szCs w:val="20"/>
                <w:lang w:eastAsia="en-GB"/>
              </w:rPr>
            </w:pPr>
          </w:p>
        </w:tc>
        <w:tc>
          <w:tcPr>
            <w:tcW w:w="788" w:type="dxa"/>
            <w:noWrap/>
            <w:hideMark/>
          </w:tcPr>
          <w:p w14:paraId="20858EF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3EC970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0.822</w:t>
            </w:r>
          </w:p>
        </w:tc>
        <w:tc>
          <w:tcPr>
            <w:tcW w:w="753" w:type="dxa"/>
            <w:noWrap/>
            <w:hideMark/>
          </w:tcPr>
          <w:p w14:paraId="50E3D94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0.709</w:t>
            </w:r>
          </w:p>
        </w:tc>
        <w:tc>
          <w:tcPr>
            <w:tcW w:w="799" w:type="dxa"/>
            <w:noWrap/>
            <w:hideMark/>
          </w:tcPr>
          <w:p w14:paraId="50147C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0.922</w:t>
            </w:r>
          </w:p>
        </w:tc>
        <w:tc>
          <w:tcPr>
            <w:tcW w:w="1178" w:type="dxa"/>
            <w:hideMark/>
          </w:tcPr>
          <w:p w14:paraId="3D093FA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w:t>
            </w:r>
          </w:p>
        </w:tc>
        <w:tc>
          <w:tcPr>
            <w:tcW w:w="1560" w:type="dxa"/>
            <w:noWrap/>
            <w:hideMark/>
          </w:tcPr>
          <w:p w14:paraId="26DCB6C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27BF943E" w14:textId="77777777" w:rsidTr="00B93476">
        <w:trPr>
          <w:trHeight w:val="260"/>
        </w:trPr>
        <w:tc>
          <w:tcPr>
            <w:tcW w:w="1129" w:type="dxa"/>
            <w:noWrap/>
            <w:hideMark/>
          </w:tcPr>
          <w:p w14:paraId="2ECF1AE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WCQ0158</w:t>
            </w:r>
          </w:p>
        </w:tc>
        <w:tc>
          <w:tcPr>
            <w:tcW w:w="980" w:type="dxa"/>
            <w:noWrap/>
            <w:hideMark/>
          </w:tcPr>
          <w:p w14:paraId="5A48DF8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8B3E0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1997</w:t>
            </w:r>
          </w:p>
        </w:tc>
        <w:tc>
          <w:tcPr>
            <w:tcW w:w="788" w:type="dxa"/>
            <w:hideMark/>
          </w:tcPr>
          <w:p w14:paraId="67CA099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0.855</w:t>
            </w:r>
          </w:p>
        </w:tc>
        <w:tc>
          <w:tcPr>
            <w:tcW w:w="672" w:type="dxa"/>
            <w:noWrap/>
            <w:hideMark/>
          </w:tcPr>
          <w:p w14:paraId="4CDDF57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0.876</w:t>
            </w:r>
          </w:p>
        </w:tc>
        <w:tc>
          <w:tcPr>
            <w:tcW w:w="753" w:type="dxa"/>
            <w:hideMark/>
          </w:tcPr>
          <w:p w14:paraId="7A1E9E6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0.787</w:t>
            </w:r>
          </w:p>
        </w:tc>
        <w:tc>
          <w:tcPr>
            <w:tcW w:w="799" w:type="dxa"/>
            <w:hideMark/>
          </w:tcPr>
          <w:p w14:paraId="03AF12B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0.949</w:t>
            </w:r>
          </w:p>
        </w:tc>
        <w:tc>
          <w:tcPr>
            <w:tcW w:w="1178" w:type="dxa"/>
            <w:hideMark/>
          </w:tcPr>
          <w:p w14:paraId="6E6E76F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11</w:t>
            </w:r>
          </w:p>
        </w:tc>
        <w:tc>
          <w:tcPr>
            <w:tcW w:w="1560" w:type="dxa"/>
            <w:noWrap/>
            <w:hideMark/>
          </w:tcPr>
          <w:p w14:paraId="1ED68BD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65E6D4A" w14:textId="77777777" w:rsidTr="00B93476">
        <w:trPr>
          <w:trHeight w:val="260"/>
        </w:trPr>
        <w:tc>
          <w:tcPr>
            <w:tcW w:w="1129" w:type="dxa"/>
            <w:noWrap/>
            <w:hideMark/>
          </w:tcPr>
          <w:p w14:paraId="7BA6DFE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WCQ0165</w:t>
            </w:r>
          </w:p>
        </w:tc>
        <w:tc>
          <w:tcPr>
            <w:tcW w:w="980" w:type="dxa"/>
            <w:noWrap/>
            <w:hideMark/>
          </w:tcPr>
          <w:p w14:paraId="4BE8381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6BBE953" w14:textId="3A4AA4A2" w:rsidR="00C766CB" w:rsidRPr="00C766CB" w:rsidRDefault="00C766CB" w:rsidP="00A558C3">
            <w:pPr>
              <w:jc w:val="right"/>
              <w:rPr>
                <w:rFonts w:eastAsia="Times New Roman" w:cstheme="minorHAnsi"/>
                <w:sz w:val="20"/>
                <w:szCs w:val="20"/>
                <w:lang w:eastAsia="en-GB"/>
              </w:rPr>
            </w:pPr>
          </w:p>
        </w:tc>
        <w:tc>
          <w:tcPr>
            <w:tcW w:w="788" w:type="dxa"/>
            <w:hideMark/>
          </w:tcPr>
          <w:p w14:paraId="11F2E66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2E7CC6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0.035</w:t>
            </w:r>
          </w:p>
        </w:tc>
        <w:tc>
          <w:tcPr>
            <w:tcW w:w="753" w:type="dxa"/>
            <w:hideMark/>
          </w:tcPr>
          <w:p w14:paraId="03E426E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62B44F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0.102</w:t>
            </w:r>
          </w:p>
        </w:tc>
        <w:tc>
          <w:tcPr>
            <w:tcW w:w="1178" w:type="dxa"/>
            <w:hideMark/>
          </w:tcPr>
          <w:p w14:paraId="3A50DEA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9</w:t>
            </w:r>
          </w:p>
        </w:tc>
        <w:tc>
          <w:tcPr>
            <w:tcW w:w="1560" w:type="dxa"/>
            <w:noWrap/>
            <w:hideMark/>
          </w:tcPr>
          <w:p w14:paraId="4B79AFE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B5E0D7C" w14:textId="77777777" w:rsidTr="00B93476">
        <w:trPr>
          <w:trHeight w:val="260"/>
        </w:trPr>
        <w:tc>
          <w:tcPr>
            <w:tcW w:w="1129" w:type="dxa"/>
            <w:noWrap/>
            <w:hideMark/>
          </w:tcPr>
          <w:p w14:paraId="3F937C1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WCQ0168</w:t>
            </w:r>
          </w:p>
        </w:tc>
        <w:tc>
          <w:tcPr>
            <w:tcW w:w="980" w:type="dxa"/>
            <w:noWrap/>
            <w:hideMark/>
          </w:tcPr>
          <w:p w14:paraId="180C276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550FC0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2007</w:t>
            </w:r>
          </w:p>
        </w:tc>
        <w:tc>
          <w:tcPr>
            <w:tcW w:w="788" w:type="dxa"/>
            <w:hideMark/>
          </w:tcPr>
          <w:p w14:paraId="2EE16F5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0.412</w:t>
            </w:r>
          </w:p>
        </w:tc>
        <w:tc>
          <w:tcPr>
            <w:tcW w:w="672" w:type="dxa"/>
            <w:noWrap/>
            <w:hideMark/>
          </w:tcPr>
          <w:p w14:paraId="197810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0.402</w:t>
            </w:r>
          </w:p>
        </w:tc>
        <w:tc>
          <w:tcPr>
            <w:tcW w:w="753" w:type="dxa"/>
            <w:hideMark/>
          </w:tcPr>
          <w:p w14:paraId="2E20C04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0.284</w:t>
            </w:r>
          </w:p>
        </w:tc>
        <w:tc>
          <w:tcPr>
            <w:tcW w:w="799" w:type="dxa"/>
            <w:hideMark/>
          </w:tcPr>
          <w:p w14:paraId="397E2F3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0.523</w:t>
            </w:r>
          </w:p>
        </w:tc>
        <w:tc>
          <w:tcPr>
            <w:tcW w:w="1178" w:type="dxa"/>
            <w:hideMark/>
          </w:tcPr>
          <w:p w14:paraId="38E5A0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w:t>
            </w:r>
          </w:p>
        </w:tc>
        <w:tc>
          <w:tcPr>
            <w:tcW w:w="1560" w:type="dxa"/>
            <w:noWrap/>
            <w:hideMark/>
          </w:tcPr>
          <w:p w14:paraId="5C4E1A9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E6A988C" w14:textId="77777777" w:rsidTr="00B93476">
        <w:trPr>
          <w:trHeight w:val="260"/>
        </w:trPr>
        <w:tc>
          <w:tcPr>
            <w:tcW w:w="1129" w:type="dxa"/>
            <w:noWrap/>
            <w:hideMark/>
          </w:tcPr>
          <w:p w14:paraId="22381B9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WCQ0172</w:t>
            </w:r>
          </w:p>
        </w:tc>
        <w:tc>
          <w:tcPr>
            <w:tcW w:w="980" w:type="dxa"/>
            <w:noWrap/>
            <w:hideMark/>
          </w:tcPr>
          <w:p w14:paraId="5D87965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59F9F09" w14:textId="7345EE87" w:rsidR="00C766CB" w:rsidRPr="00C766CB" w:rsidRDefault="00C766CB" w:rsidP="00A558C3">
            <w:pPr>
              <w:jc w:val="right"/>
              <w:rPr>
                <w:rFonts w:eastAsia="Times New Roman" w:cstheme="minorHAnsi"/>
                <w:sz w:val="20"/>
                <w:szCs w:val="20"/>
                <w:lang w:eastAsia="en-GB"/>
              </w:rPr>
            </w:pPr>
          </w:p>
        </w:tc>
        <w:tc>
          <w:tcPr>
            <w:tcW w:w="788" w:type="dxa"/>
            <w:hideMark/>
          </w:tcPr>
          <w:p w14:paraId="47A4F9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0.253</w:t>
            </w:r>
          </w:p>
        </w:tc>
        <w:tc>
          <w:tcPr>
            <w:tcW w:w="672" w:type="dxa"/>
            <w:noWrap/>
            <w:hideMark/>
          </w:tcPr>
          <w:p w14:paraId="1F0F3B8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0.056</w:t>
            </w:r>
          </w:p>
        </w:tc>
        <w:tc>
          <w:tcPr>
            <w:tcW w:w="753" w:type="dxa"/>
            <w:hideMark/>
          </w:tcPr>
          <w:p w14:paraId="266AB98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675B441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0.147</w:t>
            </w:r>
          </w:p>
        </w:tc>
        <w:tc>
          <w:tcPr>
            <w:tcW w:w="1178" w:type="dxa"/>
            <w:hideMark/>
          </w:tcPr>
          <w:p w14:paraId="334FB8A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146B2B5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65D785A" w14:textId="77777777" w:rsidTr="00B93476">
        <w:trPr>
          <w:trHeight w:val="260"/>
        </w:trPr>
        <w:tc>
          <w:tcPr>
            <w:tcW w:w="1129" w:type="dxa"/>
            <w:noWrap/>
            <w:hideMark/>
          </w:tcPr>
          <w:p w14:paraId="0A6B1AF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WCQ0208</w:t>
            </w:r>
          </w:p>
        </w:tc>
        <w:tc>
          <w:tcPr>
            <w:tcW w:w="980" w:type="dxa"/>
            <w:noWrap/>
            <w:hideMark/>
          </w:tcPr>
          <w:p w14:paraId="49F5283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D142383" w14:textId="30C6161A" w:rsidR="00C766CB" w:rsidRPr="00C766CB" w:rsidRDefault="00AC6027" w:rsidP="00A558C3">
            <w:pPr>
              <w:jc w:val="right"/>
              <w:rPr>
                <w:rFonts w:eastAsia="Times New Roman" w:cstheme="minorHAnsi"/>
                <w:sz w:val="20"/>
                <w:szCs w:val="20"/>
                <w:lang w:eastAsia="en-GB"/>
              </w:rPr>
            </w:pPr>
            <w:r>
              <w:rPr>
                <w:rFonts w:eastAsia="Times New Roman" w:cstheme="minorHAnsi"/>
                <w:sz w:val="20"/>
                <w:szCs w:val="20"/>
                <w:lang w:eastAsia="en-GB"/>
              </w:rPr>
              <w:t>2013</w:t>
            </w:r>
          </w:p>
        </w:tc>
        <w:tc>
          <w:tcPr>
            <w:tcW w:w="788" w:type="dxa"/>
            <w:hideMark/>
          </w:tcPr>
          <w:p w14:paraId="68A3438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0.693</w:t>
            </w:r>
          </w:p>
        </w:tc>
        <w:tc>
          <w:tcPr>
            <w:tcW w:w="672" w:type="dxa"/>
            <w:noWrap/>
            <w:hideMark/>
          </w:tcPr>
          <w:p w14:paraId="5A61DA2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0.724</w:t>
            </w:r>
          </w:p>
        </w:tc>
        <w:tc>
          <w:tcPr>
            <w:tcW w:w="753" w:type="dxa"/>
            <w:hideMark/>
          </w:tcPr>
          <w:p w14:paraId="76FAAA4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0.612</w:t>
            </w:r>
          </w:p>
        </w:tc>
        <w:tc>
          <w:tcPr>
            <w:tcW w:w="799" w:type="dxa"/>
            <w:hideMark/>
          </w:tcPr>
          <w:p w14:paraId="096495F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0.826</w:t>
            </w:r>
          </w:p>
        </w:tc>
        <w:tc>
          <w:tcPr>
            <w:tcW w:w="1178" w:type="dxa"/>
            <w:hideMark/>
          </w:tcPr>
          <w:p w14:paraId="72DA8CA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w:t>
            </w:r>
          </w:p>
        </w:tc>
        <w:tc>
          <w:tcPr>
            <w:tcW w:w="1560" w:type="dxa"/>
            <w:noWrap/>
            <w:hideMark/>
          </w:tcPr>
          <w:p w14:paraId="4552038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04F3E57" w14:textId="77777777" w:rsidTr="00B93476">
        <w:trPr>
          <w:trHeight w:val="260"/>
        </w:trPr>
        <w:tc>
          <w:tcPr>
            <w:tcW w:w="1129" w:type="dxa"/>
            <w:noWrap/>
            <w:hideMark/>
          </w:tcPr>
          <w:p w14:paraId="7ADF04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WCQ0209</w:t>
            </w:r>
          </w:p>
        </w:tc>
        <w:tc>
          <w:tcPr>
            <w:tcW w:w="980" w:type="dxa"/>
            <w:noWrap/>
            <w:hideMark/>
          </w:tcPr>
          <w:p w14:paraId="58C1C97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D59C10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noWrap/>
            <w:hideMark/>
          </w:tcPr>
          <w:p w14:paraId="174E0BB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282563B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0.666</w:t>
            </w:r>
          </w:p>
        </w:tc>
        <w:tc>
          <w:tcPr>
            <w:tcW w:w="753" w:type="dxa"/>
            <w:noWrap/>
            <w:hideMark/>
          </w:tcPr>
          <w:p w14:paraId="3D6E7E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0.552</w:t>
            </w:r>
          </w:p>
        </w:tc>
        <w:tc>
          <w:tcPr>
            <w:tcW w:w="799" w:type="dxa"/>
            <w:noWrap/>
            <w:hideMark/>
          </w:tcPr>
          <w:p w14:paraId="52EB6E5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0.773</w:t>
            </w:r>
          </w:p>
        </w:tc>
        <w:tc>
          <w:tcPr>
            <w:tcW w:w="1178" w:type="dxa"/>
            <w:hideMark/>
          </w:tcPr>
          <w:p w14:paraId="2CF60D2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766448F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47740008" w14:textId="77777777" w:rsidTr="00B93476">
        <w:trPr>
          <w:trHeight w:val="260"/>
        </w:trPr>
        <w:tc>
          <w:tcPr>
            <w:tcW w:w="1129" w:type="dxa"/>
            <w:noWrap/>
            <w:hideMark/>
          </w:tcPr>
          <w:p w14:paraId="7B173B9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WCQ0210</w:t>
            </w:r>
          </w:p>
        </w:tc>
        <w:tc>
          <w:tcPr>
            <w:tcW w:w="980" w:type="dxa"/>
            <w:noWrap/>
            <w:hideMark/>
          </w:tcPr>
          <w:p w14:paraId="4555DB3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9C86A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2005</w:t>
            </w:r>
          </w:p>
        </w:tc>
        <w:tc>
          <w:tcPr>
            <w:tcW w:w="788" w:type="dxa"/>
            <w:hideMark/>
          </w:tcPr>
          <w:p w14:paraId="68B185E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w:t>
            </w:r>
          </w:p>
        </w:tc>
        <w:tc>
          <w:tcPr>
            <w:tcW w:w="672" w:type="dxa"/>
            <w:noWrap/>
            <w:hideMark/>
          </w:tcPr>
          <w:p w14:paraId="7D6ACFF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0.851</w:t>
            </w:r>
          </w:p>
        </w:tc>
        <w:tc>
          <w:tcPr>
            <w:tcW w:w="753" w:type="dxa"/>
            <w:hideMark/>
          </w:tcPr>
          <w:p w14:paraId="05B87F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0.754</w:t>
            </w:r>
          </w:p>
        </w:tc>
        <w:tc>
          <w:tcPr>
            <w:tcW w:w="799" w:type="dxa"/>
            <w:hideMark/>
          </w:tcPr>
          <w:p w14:paraId="12091C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0.932</w:t>
            </w:r>
          </w:p>
        </w:tc>
        <w:tc>
          <w:tcPr>
            <w:tcW w:w="1178" w:type="dxa"/>
            <w:hideMark/>
          </w:tcPr>
          <w:p w14:paraId="02A48A9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D65DA4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1ED9630" w14:textId="77777777" w:rsidTr="00B93476">
        <w:trPr>
          <w:trHeight w:val="260"/>
        </w:trPr>
        <w:tc>
          <w:tcPr>
            <w:tcW w:w="1129" w:type="dxa"/>
            <w:noWrap/>
            <w:hideMark/>
          </w:tcPr>
          <w:p w14:paraId="483217D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WCQ0211</w:t>
            </w:r>
          </w:p>
        </w:tc>
        <w:tc>
          <w:tcPr>
            <w:tcW w:w="980" w:type="dxa"/>
            <w:noWrap/>
            <w:hideMark/>
          </w:tcPr>
          <w:p w14:paraId="44C939E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6BFC9A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1999</w:t>
            </w:r>
          </w:p>
        </w:tc>
        <w:tc>
          <w:tcPr>
            <w:tcW w:w="788" w:type="dxa"/>
            <w:hideMark/>
          </w:tcPr>
          <w:p w14:paraId="36A8115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0.908</w:t>
            </w:r>
          </w:p>
        </w:tc>
        <w:tc>
          <w:tcPr>
            <w:tcW w:w="672" w:type="dxa"/>
            <w:noWrap/>
            <w:hideMark/>
          </w:tcPr>
          <w:p w14:paraId="68AE12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0.884</w:t>
            </w:r>
          </w:p>
        </w:tc>
        <w:tc>
          <w:tcPr>
            <w:tcW w:w="753" w:type="dxa"/>
            <w:hideMark/>
          </w:tcPr>
          <w:p w14:paraId="78FEB3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w:t>
            </w:r>
          </w:p>
        </w:tc>
        <w:tc>
          <w:tcPr>
            <w:tcW w:w="799" w:type="dxa"/>
            <w:hideMark/>
          </w:tcPr>
          <w:p w14:paraId="5E4B8D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0.952</w:t>
            </w:r>
          </w:p>
        </w:tc>
        <w:tc>
          <w:tcPr>
            <w:tcW w:w="1178" w:type="dxa"/>
            <w:hideMark/>
          </w:tcPr>
          <w:p w14:paraId="138A22C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14.5</w:t>
            </w:r>
          </w:p>
        </w:tc>
        <w:tc>
          <w:tcPr>
            <w:tcW w:w="1560" w:type="dxa"/>
            <w:noWrap/>
            <w:hideMark/>
          </w:tcPr>
          <w:p w14:paraId="3564AA7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003ACD7" w14:textId="77777777" w:rsidTr="00B93476">
        <w:trPr>
          <w:trHeight w:val="260"/>
        </w:trPr>
        <w:tc>
          <w:tcPr>
            <w:tcW w:w="1129" w:type="dxa"/>
            <w:noWrap/>
            <w:hideMark/>
          </w:tcPr>
          <w:p w14:paraId="42A7974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WCQ0212</w:t>
            </w:r>
          </w:p>
        </w:tc>
        <w:tc>
          <w:tcPr>
            <w:tcW w:w="980" w:type="dxa"/>
            <w:noWrap/>
            <w:hideMark/>
          </w:tcPr>
          <w:p w14:paraId="3263C26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826D9E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4582CB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0.722</w:t>
            </w:r>
          </w:p>
        </w:tc>
        <w:tc>
          <w:tcPr>
            <w:tcW w:w="672" w:type="dxa"/>
            <w:noWrap/>
            <w:hideMark/>
          </w:tcPr>
          <w:p w14:paraId="45CCE51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0.794</w:t>
            </w:r>
          </w:p>
        </w:tc>
        <w:tc>
          <w:tcPr>
            <w:tcW w:w="753" w:type="dxa"/>
            <w:hideMark/>
          </w:tcPr>
          <w:p w14:paraId="607CBDF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0.692</w:t>
            </w:r>
          </w:p>
        </w:tc>
        <w:tc>
          <w:tcPr>
            <w:tcW w:w="799" w:type="dxa"/>
            <w:hideMark/>
          </w:tcPr>
          <w:p w14:paraId="2C9102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0.884</w:t>
            </w:r>
          </w:p>
        </w:tc>
        <w:tc>
          <w:tcPr>
            <w:tcW w:w="1178" w:type="dxa"/>
            <w:hideMark/>
          </w:tcPr>
          <w:p w14:paraId="52282A2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69E6381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3B41B0A" w14:textId="77777777" w:rsidTr="00B93476">
        <w:trPr>
          <w:trHeight w:val="260"/>
        </w:trPr>
        <w:tc>
          <w:tcPr>
            <w:tcW w:w="1129" w:type="dxa"/>
            <w:noWrap/>
            <w:hideMark/>
          </w:tcPr>
          <w:p w14:paraId="680A9B0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WCQ0213</w:t>
            </w:r>
          </w:p>
        </w:tc>
        <w:tc>
          <w:tcPr>
            <w:tcW w:w="980" w:type="dxa"/>
            <w:noWrap/>
            <w:hideMark/>
          </w:tcPr>
          <w:p w14:paraId="79EB57F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49A0CB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2002</w:t>
            </w:r>
          </w:p>
        </w:tc>
        <w:tc>
          <w:tcPr>
            <w:tcW w:w="788" w:type="dxa"/>
            <w:hideMark/>
          </w:tcPr>
          <w:p w14:paraId="34E7E4D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0.737</w:t>
            </w:r>
          </w:p>
        </w:tc>
        <w:tc>
          <w:tcPr>
            <w:tcW w:w="672" w:type="dxa"/>
            <w:noWrap/>
            <w:hideMark/>
          </w:tcPr>
          <w:p w14:paraId="3F41C8D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0.732</w:t>
            </w:r>
          </w:p>
        </w:tc>
        <w:tc>
          <w:tcPr>
            <w:tcW w:w="753" w:type="dxa"/>
            <w:hideMark/>
          </w:tcPr>
          <w:p w14:paraId="59C2D2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0.618</w:t>
            </w:r>
          </w:p>
        </w:tc>
        <w:tc>
          <w:tcPr>
            <w:tcW w:w="799" w:type="dxa"/>
            <w:hideMark/>
          </w:tcPr>
          <w:p w14:paraId="2218DFE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0.835</w:t>
            </w:r>
          </w:p>
        </w:tc>
        <w:tc>
          <w:tcPr>
            <w:tcW w:w="1178" w:type="dxa"/>
            <w:hideMark/>
          </w:tcPr>
          <w:p w14:paraId="2F52B5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1315503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C3A5BB0" w14:textId="77777777" w:rsidTr="00B93476">
        <w:trPr>
          <w:trHeight w:val="260"/>
        </w:trPr>
        <w:tc>
          <w:tcPr>
            <w:tcW w:w="1129" w:type="dxa"/>
            <w:noWrap/>
            <w:hideMark/>
          </w:tcPr>
          <w:p w14:paraId="1F7E112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WCQ0214</w:t>
            </w:r>
          </w:p>
        </w:tc>
        <w:tc>
          <w:tcPr>
            <w:tcW w:w="980" w:type="dxa"/>
            <w:noWrap/>
            <w:hideMark/>
          </w:tcPr>
          <w:p w14:paraId="426583D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B8004E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2003</w:t>
            </w:r>
          </w:p>
        </w:tc>
        <w:tc>
          <w:tcPr>
            <w:tcW w:w="788" w:type="dxa"/>
            <w:hideMark/>
          </w:tcPr>
          <w:p w14:paraId="09481EE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0.832</w:t>
            </w:r>
          </w:p>
        </w:tc>
        <w:tc>
          <w:tcPr>
            <w:tcW w:w="672" w:type="dxa"/>
            <w:noWrap/>
            <w:hideMark/>
          </w:tcPr>
          <w:p w14:paraId="2ED664B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0.909</w:t>
            </w:r>
          </w:p>
        </w:tc>
        <w:tc>
          <w:tcPr>
            <w:tcW w:w="753" w:type="dxa"/>
            <w:hideMark/>
          </w:tcPr>
          <w:p w14:paraId="71E3011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0.834</w:t>
            </w:r>
          </w:p>
        </w:tc>
        <w:tc>
          <w:tcPr>
            <w:tcW w:w="799" w:type="dxa"/>
            <w:hideMark/>
          </w:tcPr>
          <w:p w14:paraId="2CAEDC0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0.966</w:t>
            </w:r>
          </w:p>
        </w:tc>
        <w:tc>
          <w:tcPr>
            <w:tcW w:w="1178" w:type="dxa"/>
            <w:hideMark/>
          </w:tcPr>
          <w:p w14:paraId="4B3BC36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4EC3E52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C47107C" w14:textId="77777777" w:rsidTr="00B93476">
        <w:trPr>
          <w:trHeight w:val="260"/>
        </w:trPr>
        <w:tc>
          <w:tcPr>
            <w:tcW w:w="1129" w:type="dxa"/>
            <w:noWrap/>
            <w:hideMark/>
          </w:tcPr>
          <w:p w14:paraId="75DC3EF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WCQ0216</w:t>
            </w:r>
          </w:p>
        </w:tc>
        <w:tc>
          <w:tcPr>
            <w:tcW w:w="980" w:type="dxa"/>
            <w:noWrap/>
            <w:hideMark/>
          </w:tcPr>
          <w:p w14:paraId="1D683CE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2F56C8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C50F4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0.581</w:t>
            </w:r>
          </w:p>
        </w:tc>
        <w:tc>
          <w:tcPr>
            <w:tcW w:w="672" w:type="dxa"/>
            <w:noWrap/>
            <w:hideMark/>
          </w:tcPr>
          <w:p w14:paraId="28CBFEB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0.599</w:t>
            </w:r>
          </w:p>
        </w:tc>
        <w:tc>
          <w:tcPr>
            <w:tcW w:w="753" w:type="dxa"/>
            <w:hideMark/>
          </w:tcPr>
          <w:p w14:paraId="34F78CB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0.478</w:t>
            </w:r>
          </w:p>
        </w:tc>
        <w:tc>
          <w:tcPr>
            <w:tcW w:w="799" w:type="dxa"/>
            <w:hideMark/>
          </w:tcPr>
          <w:p w14:paraId="17DD56D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0.714</w:t>
            </w:r>
          </w:p>
        </w:tc>
        <w:tc>
          <w:tcPr>
            <w:tcW w:w="1178" w:type="dxa"/>
            <w:hideMark/>
          </w:tcPr>
          <w:p w14:paraId="215854B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54B69A3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FFF7F50" w14:textId="77777777" w:rsidTr="00B93476">
        <w:trPr>
          <w:trHeight w:val="260"/>
        </w:trPr>
        <w:tc>
          <w:tcPr>
            <w:tcW w:w="1129" w:type="dxa"/>
            <w:noWrap/>
            <w:hideMark/>
          </w:tcPr>
          <w:p w14:paraId="4D50637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WCQ0217</w:t>
            </w:r>
          </w:p>
        </w:tc>
        <w:tc>
          <w:tcPr>
            <w:tcW w:w="980" w:type="dxa"/>
            <w:noWrap/>
            <w:hideMark/>
          </w:tcPr>
          <w:p w14:paraId="20041D1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8DD3E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3AB81AE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3EBD74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0.986</w:t>
            </w:r>
          </w:p>
        </w:tc>
        <w:tc>
          <w:tcPr>
            <w:tcW w:w="753" w:type="dxa"/>
            <w:hideMark/>
          </w:tcPr>
          <w:p w14:paraId="49AF42D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0.941</w:t>
            </w:r>
          </w:p>
        </w:tc>
        <w:tc>
          <w:tcPr>
            <w:tcW w:w="799" w:type="dxa"/>
            <w:hideMark/>
          </w:tcPr>
          <w:p w14:paraId="63A52AB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263C5A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58A2937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9A331C4" w14:textId="77777777" w:rsidTr="00B93476">
        <w:trPr>
          <w:trHeight w:val="260"/>
        </w:trPr>
        <w:tc>
          <w:tcPr>
            <w:tcW w:w="1129" w:type="dxa"/>
            <w:noWrap/>
            <w:hideMark/>
          </w:tcPr>
          <w:p w14:paraId="37C4066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WCQ0218</w:t>
            </w:r>
          </w:p>
        </w:tc>
        <w:tc>
          <w:tcPr>
            <w:tcW w:w="980" w:type="dxa"/>
            <w:noWrap/>
            <w:hideMark/>
          </w:tcPr>
          <w:p w14:paraId="7636EF2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48121B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58F7BAE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0.674</w:t>
            </w:r>
          </w:p>
        </w:tc>
        <w:tc>
          <w:tcPr>
            <w:tcW w:w="672" w:type="dxa"/>
            <w:noWrap/>
            <w:hideMark/>
          </w:tcPr>
          <w:p w14:paraId="32CA24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0.777</w:t>
            </w:r>
          </w:p>
        </w:tc>
        <w:tc>
          <w:tcPr>
            <w:tcW w:w="753" w:type="dxa"/>
            <w:hideMark/>
          </w:tcPr>
          <w:p w14:paraId="0FD61B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0.67</w:t>
            </w:r>
          </w:p>
        </w:tc>
        <w:tc>
          <w:tcPr>
            <w:tcW w:w="799" w:type="dxa"/>
            <w:hideMark/>
          </w:tcPr>
          <w:p w14:paraId="23F39F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0.873</w:t>
            </w:r>
          </w:p>
        </w:tc>
        <w:tc>
          <w:tcPr>
            <w:tcW w:w="1178" w:type="dxa"/>
            <w:hideMark/>
          </w:tcPr>
          <w:p w14:paraId="5446F38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40FA9E9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2709A7E" w14:textId="77777777" w:rsidTr="00B93476">
        <w:trPr>
          <w:trHeight w:val="260"/>
        </w:trPr>
        <w:tc>
          <w:tcPr>
            <w:tcW w:w="1129" w:type="dxa"/>
            <w:noWrap/>
            <w:hideMark/>
          </w:tcPr>
          <w:p w14:paraId="34B9126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WCQ0222</w:t>
            </w:r>
          </w:p>
        </w:tc>
        <w:tc>
          <w:tcPr>
            <w:tcW w:w="980" w:type="dxa"/>
            <w:noWrap/>
            <w:hideMark/>
          </w:tcPr>
          <w:p w14:paraId="3B03F05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127AA7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09C3A34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315B7A9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0.734</w:t>
            </w:r>
          </w:p>
        </w:tc>
        <w:tc>
          <w:tcPr>
            <w:tcW w:w="753" w:type="dxa"/>
            <w:noWrap/>
            <w:hideMark/>
          </w:tcPr>
          <w:p w14:paraId="1D79C0C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0.625</w:t>
            </w:r>
          </w:p>
        </w:tc>
        <w:tc>
          <w:tcPr>
            <w:tcW w:w="799" w:type="dxa"/>
            <w:noWrap/>
            <w:hideMark/>
          </w:tcPr>
          <w:p w14:paraId="62E468C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0.833</w:t>
            </w:r>
          </w:p>
        </w:tc>
        <w:tc>
          <w:tcPr>
            <w:tcW w:w="1178" w:type="dxa"/>
            <w:hideMark/>
          </w:tcPr>
          <w:p w14:paraId="6F9585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12</w:t>
            </w:r>
          </w:p>
        </w:tc>
        <w:tc>
          <w:tcPr>
            <w:tcW w:w="1560" w:type="dxa"/>
            <w:noWrap/>
            <w:hideMark/>
          </w:tcPr>
          <w:p w14:paraId="5633F5F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360943C6" w14:textId="77777777" w:rsidTr="00B93476">
        <w:trPr>
          <w:trHeight w:val="260"/>
        </w:trPr>
        <w:tc>
          <w:tcPr>
            <w:tcW w:w="1129" w:type="dxa"/>
            <w:noWrap/>
            <w:hideMark/>
          </w:tcPr>
          <w:p w14:paraId="54E3945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WCQ0223</w:t>
            </w:r>
          </w:p>
        </w:tc>
        <w:tc>
          <w:tcPr>
            <w:tcW w:w="980" w:type="dxa"/>
            <w:noWrap/>
            <w:hideMark/>
          </w:tcPr>
          <w:p w14:paraId="39BF7D4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23660F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7B33B3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0973B38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0.556</w:t>
            </w:r>
          </w:p>
        </w:tc>
        <w:tc>
          <w:tcPr>
            <w:tcW w:w="753" w:type="dxa"/>
            <w:noWrap/>
            <w:hideMark/>
          </w:tcPr>
          <w:p w14:paraId="36BAFE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0.436</w:t>
            </w:r>
          </w:p>
        </w:tc>
        <w:tc>
          <w:tcPr>
            <w:tcW w:w="799" w:type="dxa"/>
            <w:noWrap/>
            <w:hideMark/>
          </w:tcPr>
          <w:p w14:paraId="3ED3F0B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0.673</w:t>
            </w:r>
          </w:p>
        </w:tc>
        <w:tc>
          <w:tcPr>
            <w:tcW w:w="1178" w:type="dxa"/>
            <w:hideMark/>
          </w:tcPr>
          <w:p w14:paraId="63C5A18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2FD268B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1127D69F" w14:textId="77777777" w:rsidTr="00B93476">
        <w:trPr>
          <w:trHeight w:val="260"/>
        </w:trPr>
        <w:tc>
          <w:tcPr>
            <w:tcW w:w="1129" w:type="dxa"/>
            <w:noWrap/>
            <w:hideMark/>
          </w:tcPr>
          <w:p w14:paraId="1C79DB5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WCQ0224</w:t>
            </w:r>
          </w:p>
        </w:tc>
        <w:tc>
          <w:tcPr>
            <w:tcW w:w="980" w:type="dxa"/>
            <w:noWrap/>
            <w:hideMark/>
          </w:tcPr>
          <w:p w14:paraId="09E0A5B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A4178A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0CBD7F9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5CD4D2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0.796</w:t>
            </w:r>
          </w:p>
        </w:tc>
        <w:tc>
          <w:tcPr>
            <w:tcW w:w="753" w:type="dxa"/>
            <w:noWrap/>
            <w:hideMark/>
          </w:tcPr>
          <w:p w14:paraId="6B9D0C2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0.691</w:t>
            </w:r>
          </w:p>
        </w:tc>
        <w:tc>
          <w:tcPr>
            <w:tcW w:w="799" w:type="dxa"/>
            <w:noWrap/>
            <w:hideMark/>
          </w:tcPr>
          <w:p w14:paraId="02E8648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w:t>
            </w:r>
          </w:p>
        </w:tc>
        <w:tc>
          <w:tcPr>
            <w:tcW w:w="1178" w:type="dxa"/>
            <w:hideMark/>
          </w:tcPr>
          <w:p w14:paraId="28663F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8</w:t>
            </w:r>
          </w:p>
        </w:tc>
        <w:tc>
          <w:tcPr>
            <w:tcW w:w="1560" w:type="dxa"/>
            <w:noWrap/>
            <w:hideMark/>
          </w:tcPr>
          <w:p w14:paraId="759285E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4B7794CA" w14:textId="77777777" w:rsidTr="00B93476">
        <w:trPr>
          <w:trHeight w:val="260"/>
        </w:trPr>
        <w:tc>
          <w:tcPr>
            <w:tcW w:w="1129" w:type="dxa"/>
            <w:noWrap/>
            <w:hideMark/>
          </w:tcPr>
          <w:p w14:paraId="4061543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WCQ0227</w:t>
            </w:r>
          </w:p>
        </w:tc>
        <w:tc>
          <w:tcPr>
            <w:tcW w:w="980" w:type="dxa"/>
            <w:noWrap/>
            <w:hideMark/>
          </w:tcPr>
          <w:p w14:paraId="70E8ECF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2D7ACE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2012</w:t>
            </w:r>
          </w:p>
        </w:tc>
        <w:tc>
          <w:tcPr>
            <w:tcW w:w="788" w:type="dxa"/>
            <w:hideMark/>
          </w:tcPr>
          <w:p w14:paraId="1710E66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0.206</w:t>
            </w:r>
          </w:p>
        </w:tc>
        <w:tc>
          <w:tcPr>
            <w:tcW w:w="672" w:type="dxa"/>
            <w:noWrap/>
            <w:hideMark/>
          </w:tcPr>
          <w:p w14:paraId="7E64822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0.288</w:t>
            </w:r>
          </w:p>
        </w:tc>
        <w:tc>
          <w:tcPr>
            <w:tcW w:w="753" w:type="dxa"/>
            <w:hideMark/>
          </w:tcPr>
          <w:p w14:paraId="70E289A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0.182</w:t>
            </w:r>
          </w:p>
        </w:tc>
        <w:tc>
          <w:tcPr>
            <w:tcW w:w="799" w:type="dxa"/>
            <w:hideMark/>
          </w:tcPr>
          <w:p w14:paraId="3DC7CA5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0.401</w:t>
            </w:r>
          </w:p>
        </w:tc>
        <w:tc>
          <w:tcPr>
            <w:tcW w:w="1178" w:type="dxa"/>
            <w:hideMark/>
          </w:tcPr>
          <w:p w14:paraId="34AB7E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12.5</w:t>
            </w:r>
          </w:p>
        </w:tc>
        <w:tc>
          <w:tcPr>
            <w:tcW w:w="1560" w:type="dxa"/>
            <w:noWrap/>
            <w:hideMark/>
          </w:tcPr>
          <w:p w14:paraId="321ADC0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6CBCFFC" w14:textId="77777777" w:rsidTr="00B93476">
        <w:trPr>
          <w:trHeight w:val="260"/>
        </w:trPr>
        <w:tc>
          <w:tcPr>
            <w:tcW w:w="1129" w:type="dxa"/>
            <w:noWrap/>
            <w:hideMark/>
          </w:tcPr>
          <w:p w14:paraId="4593F59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WCQ0229</w:t>
            </w:r>
          </w:p>
        </w:tc>
        <w:tc>
          <w:tcPr>
            <w:tcW w:w="980" w:type="dxa"/>
            <w:noWrap/>
            <w:hideMark/>
          </w:tcPr>
          <w:p w14:paraId="584113B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39D60D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798F56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0.272</w:t>
            </w:r>
          </w:p>
        </w:tc>
        <w:tc>
          <w:tcPr>
            <w:tcW w:w="672" w:type="dxa"/>
            <w:noWrap/>
            <w:hideMark/>
          </w:tcPr>
          <w:p w14:paraId="220ADCA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0.282</w:t>
            </w:r>
          </w:p>
        </w:tc>
        <w:tc>
          <w:tcPr>
            <w:tcW w:w="753" w:type="dxa"/>
            <w:hideMark/>
          </w:tcPr>
          <w:p w14:paraId="15BF34D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0.171</w:t>
            </w:r>
          </w:p>
        </w:tc>
        <w:tc>
          <w:tcPr>
            <w:tcW w:w="799" w:type="dxa"/>
            <w:hideMark/>
          </w:tcPr>
          <w:p w14:paraId="635B6EA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0.401</w:t>
            </w:r>
          </w:p>
        </w:tc>
        <w:tc>
          <w:tcPr>
            <w:tcW w:w="1178" w:type="dxa"/>
            <w:hideMark/>
          </w:tcPr>
          <w:p w14:paraId="45B0E6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w:t>
            </w:r>
          </w:p>
        </w:tc>
        <w:tc>
          <w:tcPr>
            <w:tcW w:w="1560" w:type="dxa"/>
            <w:noWrap/>
            <w:hideMark/>
          </w:tcPr>
          <w:p w14:paraId="2E7DAFB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C2B809C" w14:textId="77777777" w:rsidTr="00B93476">
        <w:trPr>
          <w:trHeight w:val="260"/>
        </w:trPr>
        <w:tc>
          <w:tcPr>
            <w:tcW w:w="1129" w:type="dxa"/>
            <w:noWrap/>
            <w:hideMark/>
          </w:tcPr>
          <w:p w14:paraId="73F6C6B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WCQ0230</w:t>
            </w:r>
          </w:p>
        </w:tc>
        <w:tc>
          <w:tcPr>
            <w:tcW w:w="980" w:type="dxa"/>
            <w:noWrap/>
            <w:hideMark/>
          </w:tcPr>
          <w:p w14:paraId="5D32685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1D8E5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28F41B4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0.321</w:t>
            </w:r>
          </w:p>
        </w:tc>
        <w:tc>
          <w:tcPr>
            <w:tcW w:w="672" w:type="dxa"/>
            <w:noWrap/>
            <w:hideMark/>
          </w:tcPr>
          <w:p w14:paraId="37C627D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0.367</w:t>
            </w:r>
          </w:p>
        </w:tc>
        <w:tc>
          <w:tcPr>
            <w:tcW w:w="753" w:type="dxa"/>
            <w:hideMark/>
          </w:tcPr>
          <w:p w14:paraId="47F22DE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0.251</w:t>
            </w:r>
          </w:p>
        </w:tc>
        <w:tc>
          <w:tcPr>
            <w:tcW w:w="799" w:type="dxa"/>
            <w:hideMark/>
          </w:tcPr>
          <w:p w14:paraId="30D8D55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0.488</w:t>
            </w:r>
          </w:p>
        </w:tc>
        <w:tc>
          <w:tcPr>
            <w:tcW w:w="1178" w:type="dxa"/>
            <w:hideMark/>
          </w:tcPr>
          <w:p w14:paraId="097DF25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3FC74EE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B5CE54C" w14:textId="77777777" w:rsidTr="00B93476">
        <w:trPr>
          <w:trHeight w:val="260"/>
        </w:trPr>
        <w:tc>
          <w:tcPr>
            <w:tcW w:w="1129" w:type="dxa"/>
            <w:noWrap/>
            <w:hideMark/>
          </w:tcPr>
          <w:p w14:paraId="0BF1C87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WCQ0231</w:t>
            </w:r>
          </w:p>
        </w:tc>
        <w:tc>
          <w:tcPr>
            <w:tcW w:w="980" w:type="dxa"/>
            <w:noWrap/>
            <w:hideMark/>
          </w:tcPr>
          <w:p w14:paraId="55A3AD3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338A46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2F077DE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0.411</w:t>
            </w:r>
          </w:p>
        </w:tc>
        <w:tc>
          <w:tcPr>
            <w:tcW w:w="672" w:type="dxa"/>
            <w:noWrap/>
            <w:hideMark/>
          </w:tcPr>
          <w:p w14:paraId="4D74C3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0.466</w:t>
            </w:r>
          </w:p>
        </w:tc>
        <w:tc>
          <w:tcPr>
            <w:tcW w:w="753" w:type="dxa"/>
            <w:hideMark/>
          </w:tcPr>
          <w:p w14:paraId="137487E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0.348</w:t>
            </w:r>
          </w:p>
        </w:tc>
        <w:tc>
          <w:tcPr>
            <w:tcW w:w="799" w:type="dxa"/>
            <w:hideMark/>
          </w:tcPr>
          <w:p w14:paraId="788DC41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0.585</w:t>
            </w:r>
          </w:p>
        </w:tc>
        <w:tc>
          <w:tcPr>
            <w:tcW w:w="1178" w:type="dxa"/>
            <w:hideMark/>
          </w:tcPr>
          <w:p w14:paraId="71A787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42FDBD8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AFD9241" w14:textId="77777777" w:rsidTr="00B93476">
        <w:trPr>
          <w:trHeight w:val="260"/>
        </w:trPr>
        <w:tc>
          <w:tcPr>
            <w:tcW w:w="1129" w:type="dxa"/>
            <w:noWrap/>
            <w:hideMark/>
          </w:tcPr>
          <w:p w14:paraId="55D554B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WCQ0234</w:t>
            </w:r>
          </w:p>
        </w:tc>
        <w:tc>
          <w:tcPr>
            <w:tcW w:w="980" w:type="dxa"/>
            <w:noWrap/>
            <w:hideMark/>
          </w:tcPr>
          <w:p w14:paraId="74210FC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3684BA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432BC67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0.463</w:t>
            </w:r>
          </w:p>
        </w:tc>
        <w:tc>
          <w:tcPr>
            <w:tcW w:w="672" w:type="dxa"/>
            <w:noWrap/>
            <w:hideMark/>
          </w:tcPr>
          <w:p w14:paraId="0168EFC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0.626</w:t>
            </w:r>
          </w:p>
        </w:tc>
        <w:tc>
          <w:tcPr>
            <w:tcW w:w="753" w:type="dxa"/>
            <w:hideMark/>
          </w:tcPr>
          <w:p w14:paraId="31C2D85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0.507</w:t>
            </w:r>
          </w:p>
        </w:tc>
        <w:tc>
          <w:tcPr>
            <w:tcW w:w="799" w:type="dxa"/>
            <w:hideMark/>
          </w:tcPr>
          <w:p w14:paraId="1AF26CE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w:t>
            </w:r>
          </w:p>
        </w:tc>
        <w:tc>
          <w:tcPr>
            <w:tcW w:w="1178" w:type="dxa"/>
            <w:hideMark/>
          </w:tcPr>
          <w:p w14:paraId="6148C37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7</w:t>
            </w:r>
          </w:p>
        </w:tc>
        <w:tc>
          <w:tcPr>
            <w:tcW w:w="1560" w:type="dxa"/>
            <w:noWrap/>
            <w:hideMark/>
          </w:tcPr>
          <w:p w14:paraId="3F7F200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EA63B5B" w14:textId="77777777" w:rsidTr="00B93476">
        <w:trPr>
          <w:trHeight w:val="260"/>
        </w:trPr>
        <w:tc>
          <w:tcPr>
            <w:tcW w:w="1129" w:type="dxa"/>
            <w:noWrap/>
            <w:hideMark/>
          </w:tcPr>
          <w:p w14:paraId="3CE080E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WCQ0236</w:t>
            </w:r>
          </w:p>
        </w:tc>
        <w:tc>
          <w:tcPr>
            <w:tcW w:w="980" w:type="dxa"/>
            <w:noWrap/>
            <w:hideMark/>
          </w:tcPr>
          <w:p w14:paraId="0BBF28F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F92706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6FEF0AD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0.499</w:t>
            </w:r>
          </w:p>
        </w:tc>
        <w:tc>
          <w:tcPr>
            <w:tcW w:w="672" w:type="dxa"/>
            <w:noWrap/>
            <w:hideMark/>
          </w:tcPr>
          <w:p w14:paraId="4080AC4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0.489</w:t>
            </w:r>
          </w:p>
        </w:tc>
        <w:tc>
          <w:tcPr>
            <w:tcW w:w="753" w:type="dxa"/>
            <w:hideMark/>
          </w:tcPr>
          <w:p w14:paraId="235D301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0.371</w:t>
            </w:r>
          </w:p>
        </w:tc>
        <w:tc>
          <w:tcPr>
            <w:tcW w:w="799" w:type="dxa"/>
            <w:hideMark/>
          </w:tcPr>
          <w:p w14:paraId="490A296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0.607</w:t>
            </w:r>
          </w:p>
        </w:tc>
        <w:tc>
          <w:tcPr>
            <w:tcW w:w="1178" w:type="dxa"/>
            <w:hideMark/>
          </w:tcPr>
          <w:p w14:paraId="25E379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9</w:t>
            </w:r>
          </w:p>
        </w:tc>
        <w:tc>
          <w:tcPr>
            <w:tcW w:w="1560" w:type="dxa"/>
            <w:noWrap/>
            <w:hideMark/>
          </w:tcPr>
          <w:p w14:paraId="22ACEA5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4B9312A" w14:textId="77777777" w:rsidTr="00B93476">
        <w:trPr>
          <w:trHeight w:val="260"/>
        </w:trPr>
        <w:tc>
          <w:tcPr>
            <w:tcW w:w="1129" w:type="dxa"/>
            <w:noWrap/>
            <w:hideMark/>
          </w:tcPr>
          <w:p w14:paraId="2A3FFDA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WCQ0243</w:t>
            </w:r>
          </w:p>
        </w:tc>
        <w:tc>
          <w:tcPr>
            <w:tcW w:w="980" w:type="dxa"/>
            <w:noWrap/>
            <w:hideMark/>
          </w:tcPr>
          <w:p w14:paraId="73F2E99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8F79A8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DF0C74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91A91A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0.937</w:t>
            </w:r>
          </w:p>
        </w:tc>
        <w:tc>
          <w:tcPr>
            <w:tcW w:w="753" w:type="dxa"/>
            <w:hideMark/>
          </w:tcPr>
          <w:p w14:paraId="0B53058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0.858</w:t>
            </w:r>
          </w:p>
        </w:tc>
        <w:tc>
          <w:tcPr>
            <w:tcW w:w="799" w:type="dxa"/>
            <w:hideMark/>
          </w:tcPr>
          <w:p w14:paraId="0B0876C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0.992</w:t>
            </w:r>
          </w:p>
        </w:tc>
        <w:tc>
          <w:tcPr>
            <w:tcW w:w="1178" w:type="dxa"/>
            <w:hideMark/>
          </w:tcPr>
          <w:p w14:paraId="5EC226A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w:t>
            </w:r>
          </w:p>
        </w:tc>
        <w:tc>
          <w:tcPr>
            <w:tcW w:w="1560" w:type="dxa"/>
            <w:noWrap/>
            <w:hideMark/>
          </w:tcPr>
          <w:p w14:paraId="5951DDD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DCC12CF" w14:textId="77777777" w:rsidTr="00B93476">
        <w:trPr>
          <w:trHeight w:val="260"/>
        </w:trPr>
        <w:tc>
          <w:tcPr>
            <w:tcW w:w="1129" w:type="dxa"/>
            <w:noWrap/>
            <w:hideMark/>
          </w:tcPr>
          <w:p w14:paraId="3F9FF5D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WCQ0245</w:t>
            </w:r>
          </w:p>
        </w:tc>
        <w:tc>
          <w:tcPr>
            <w:tcW w:w="980" w:type="dxa"/>
            <w:noWrap/>
            <w:hideMark/>
          </w:tcPr>
          <w:p w14:paraId="76A7344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78DC60A" w14:textId="6C2CE18E"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64F3284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5F5DF46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0.959</w:t>
            </w:r>
          </w:p>
        </w:tc>
        <w:tc>
          <w:tcPr>
            <w:tcW w:w="753" w:type="dxa"/>
            <w:noWrap/>
            <w:hideMark/>
          </w:tcPr>
          <w:p w14:paraId="3276ED5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0.877</w:t>
            </w:r>
          </w:p>
        </w:tc>
        <w:tc>
          <w:tcPr>
            <w:tcW w:w="799" w:type="dxa"/>
            <w:noWrap/>
            <w:hideMark/>
          </w:tcPr>
          <w:p w14:paraId="177CD4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AF55D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w:t>
            </w:r>
          </w:p>
        </w:tc>
        <w:tc>
          <w:tcPr>
            <w:tcW w:w="1560" w:type="dxa"/>
            <w:noWrap/>
            <w:hideMark/>
          </w:tcPr>
          <w:p w14:paraId="222342F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57D303AF" w14:textId="77777777" w:rsidTr="00B93476">
        <w:trPr>
          <w:trHeight w:val="260"/>
        </w:trPr>
        <w:tc>
          <w:tcPr>
            <w:tcW w:w="1129" w:type="dxa"/>
            <w:noWrap/>
            <w:hideMark/>
          </w:tcPr>
          <w:p w14:paraId="58FA615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WCQ0246</w:t>
            </w:r>
          </w:p>
        </w:tc>
        <w:tc>
          <w:tcPr>
            <w:tcW w:w="980" w:type="dxa"/>
            <w:noWrap/>
            <w:hideMark/>
          </w:tcPr>
          <w:p w14:paraId="187463A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41ECCF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6CAAD3E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0.627</w:t>
            </w:r>
          </w:p>
        </w:tc>
        <w:tc>
          <w:tcPr>
            <w:tcW w:w="672" w:type="dxa"/>
            <w:noWrap/>
            <w:hideMark/>
          </w:tcPr>
          <w:p w14:paraId="70906E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0.433</w:t>
            </w:r>
          </w:p>
        </w:tc>
        <w:tc>
          <w:tcPr>
            <w:tcW w:w="753" w:type="dxa"/>
            <w:hideMark/>
          </w:tcPr>
          <w:p w14:paraId="6FF99FE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0.315</w:t>
            </w:r>
          </w:p>
        </w:tc>
        <w:tc>
          <w:tcPr>
            <w:tcW w:w="799" w:type="dxa"/>
            <w:hideMark/>
          </w:tcPr>
          <w:p w14:paraId="56781A6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0.553</w:t>
            </w:r>
          </w:p>
        </w:tc>
        <w:tc>
          <w:tcPr>
            <w:tcW w:w="1178" w:type="dxa"/>
            <w:hideMark/>
          </w:tcPr>
          <w:p w14:paraId="58992E1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w:t>
            </w:r>
          </w:p>
        </w:tc>
        <w:tc>
          <w:tcPr>
            <w:tcW w:w="1560" w:type="dxa"/>
            <w:noWrap/>
            <w:hideMark/>
          </w:tcPr>
          <w:p w14:paraId="078A184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0AAE6A1" w14:textId="77777777" w:rsidTr="00B93476">
        <w:trPr>
          <w:trHeight w:val="260"/>
        </w:trPr>
        <w:tc>
          <w:tcPr>
            <w:tcW w:w="1129" w:type="dxa"/>
            <w:noWrap/>
            <w:hideMark/>
          </w:tcPr>
          <w:p w14:paraId="554135E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WCQ0247</w:t>
            </w:r>
          </w:p>
        </w:tc>
        <w:tc>
          <w:tcPr>
            <w:tcW w:w="980" w:type="dxa"/>
            <w:noWrap/>
            <w:hideMark/>
          </w:tcPr>
          <w:p w14:paraId="41BCC26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17A656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 2014</w:t>
            </w:r>
          </w:p>
        </w:tc>
        <w:tc>
          <w:tcPr>
            <w:tcW w:w="788" w:type="dxa"/>
            <w:hideMark/>
          </w:tcPr>
          <w:p w14:paraId="4F8FCEB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0.682</w:t>
            </w:r>
          </w:p>
        </w:tc>
        <w:tc>
          <w:tcPr>
            <w:tcW w:w="672" w:type="dxa"/>
            <w:noWrap/>
            <w:hideMark/>
          </w:tcPr>
          <w:p w14:paraId="5AF94CB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0.721</w:t>
            </w:r>
          </w:p>
        </w:tc>
        <w:tc>
          <w:tcPr>
            <w:tcW w:w="753" w:type="dxa"/>
            <w:hideMark/>
          </w:tcPr>
          <w:p w14:paraId="2900194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0.608</w:t>
            </w:r>
          </w:p>
        </w:tc>
        <w:tc>
          <w:tcPr>
            <w:tcW w:w="799" w:type="dxa"/>
            <w:hideMark/>
          </w:tcPr>
          <w:p w14:paraId="03D6F07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0.825</w:t>
            </w:r>
          </w:p>
        </w:tc>
        <w:tc>
          <w:tcPr>
            <w:tcW w:w="1178" w:type="dxa"/>
            <w:hideMark/>
          </w:tcPr>
          <w:p w14:paraId="67D3009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4CB272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C535D6D" w14:textId="77777777" w:rsidTr="00B93476">
        <w:trPr>
          <w:trHeight w:val="260"/>
        </w:trPr>
        <w:tc>
          <w:tcPr>
            <w:tcW w:w="1129" w:type="dxa"/>
            <w:noWrap/>
            <w:hideMark/>
          </w:tcPr>
          <w:p w14:paraId="575E7CF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WCQ0248</w:t>
            </w:r>
          </w:p>
        </w:tc>
        <w:tc>
          <w:tcPr>
            <w:tcW w:w="980" w:type="dxa"/>
            <w:noWrap/>
            <w:hideMark/>
          </w:tcPr>
          <w:p w14:paraId="5EEBE3D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A90BB7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3D73E66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25B873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0.974</w:t>
            </w:r>
          </w:p>
        </w:tc>
        <w:tc>
          <w:tcPr>
            <w:tcW w:w="753" w:type="dxa"/>
            <w:hideMark/>
          </w:tcPr>
          <w:p w14:paraId="2C5E20F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0.905</w:t>
            </w:r>
          </w:p>
        </w:tc>
        <w:tc>
          <w:tcPr>
            <w:tcW w:w="799" w:type="dxa"/>
            <w:hideMark/>
          </w:tcPr>
          <w:p w14:paraId="322480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D749BF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3D90EFF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1568EAB" w14:textId="77777777" w:rsidTr="00B93476">
        <w:trPr>
          <w:trHeight w:val="260"/>
        </w:trPr>
        <w:tc>
          <w:tcPr>
            <w:tcW w:w="1129" w:type="dxa"/>
            <w:noWrap/>
            <w:hideMark/>
          </w:tcPr>
          <w:p w14:paraId="2534185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WCQ0249</w:t>
            </w:r>
          </w:p>
        </w:tc>
        <w:tc>
          <w:tcPr>
            <w:tcW w:w="980" w:type="dxa"/>
            <w:noWrap/>
            <w:hideMark/>
          </w:tcPr>
          <w:p w14:paraId="5A973B5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6CC621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hideMark/>
          </w:tcPr>
          <w:p w14:paraId="19DC76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0.462</w:t>
            </w:r>
          </w:p>
        </w:tc>
        <w:tc>
          <w:tcPr>
            <w:tcW w:w="672" w:type="dxa"/>
            <w:noWrap/>
            <w:hideMark/>
          </w:tcPr>
          <w:p w14:paraId="39A9E59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0.632</w:t>
            </w:r>
          </w:p>
        </w:tc>
        <w:tc>
          <w:tcPr>
            <w:tcW w:w="753" w:type="dxa"/>
            <w:hideMark/>
          </w:tcPr>
          <w:p w14:paraId="45DA421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0.513</w:t>
            </w:r>
          </w:p>
        </w:tc>
        <w:tc>
          <w:tcPr>
            <w:tcW w:w="799" w:type="dxa"/>
            <w:hideMark/>
          </w:tcPr>
          <w:p w14:paraId="6125B9C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0.745</w:t>
            </w:r>
          </w:p>
        </w:tc>
        <w:tc>
          <w:tcPr>
            <w:tcW w:w="1178" w:type="dxa"/>
            <w:hideMark/>
          </w:tcPr>
          <w:p w14:paraId="7F54F0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w:t>
            </w:r>
          </w:p>
        </w:tc>
        <w:tc>
          <w:tcPr>
            <w:tcW w:w="1560" w:type="dxa"/>
            <w:noWrap/>
            <w:hideMark/>
          </w:tcPr>
          <w:p w14:paraId="788F6D0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4FE49C3" w14:textId="77777777" w:rsidTr="00B93476">
        <w:trPr>
          <w:trHeight w:val="260"/>
        </w:trPr>
        <w:tc>
          <w:tcPr>
            <w:tcW w:w="1129" w:type="dxa"/>
            <w:noWrap/>
            <w:hideMark/>
          </w:tcPr>
          <w:p w14:paraId="60AC09F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WCQ0252</w:t>
            </w:r>
          </w:p>
        </w:tc>
        <w:tc>
          <w:tcPr>
            <w:tcW w:w="980" w:type="dxa"/>
            <w:noWrap/>
            <w:hideMark/>
          </w:tcPr>
          <w:p w14:paraId="43072C6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53E9B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4DEAAB2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3EB6030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0.528</w:t>
            </w:r>
          </w:p>
        </w:tc>
        <w:tc>
          <w:tcPr>
            <w:tcW w:w="753" w:type="dxa"/>
            <w:noWrap/>
            <w:hideMark/>
          </w:tcPr>
          <w:p w14:paraId="679E7B3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0.406</w:t>
            </w:r>
          </w:p>
        </w:tc>
        <w:tc>
          <w:tcPr>
            <w:tcW w:w="799" w:type="dxa"/>
            <w:noWrap/>
            <w:hideMark/>
          </w:tcPr>
          <w:p w14:paraId="45EA6AE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0.648</w:t>
            </w:r>
          </w:p>
        </w:tc>
        <w:tc>
          <w:tcPr>
            <w:tcW w:w="1178" w:type="dxa"/>
            <w:hideMark/>
          </w:tcPr>
          <w:p w14:paraId="4D145C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21368E5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343FB084" w14:textId="77777777" w:rsidTr="00B93476">
        <w:trPr>
          <w:trHeight w:val="260"/>
        </w:trPr>
        <w:tc>
          <w:tcPr>
            <w:tcW w:w="1129" w:type="dxa"/>
            <w:noWrap/>
            <w:hideMark/>
          </w:tcPr>
          <w:p w14:paraId="6A60883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lastRenderedPageBreak/>
              <w:t>WCQ0255</w:t>
            </w:r>
          </w:p>
        </w:tc>
        <w:tc>
          <w:tcPr>
            <w:tcW w:w="980" w:type="dxa"/>
            <w:noWrap/>
            <w:hideMark/>
          </w:tcPr>
          <w:p w14:paraId="14579A8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FCFE50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2012</w:t>
            </w:r>
          </w:p>
        </w:tc>
        <w:tc>
          <w:tcPr>
            <w:tcW w:w="788" w:type="dxa"/>
            <w:hideMark/>
          </w:tcPr>
          <w:p w14:paraId="6591983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0.391</w:t>
            </w:r>
          </w:p>
        </w:tc>
        <w:tc>
          <w:tcPr>
            <w:tcW w:w="672" w:type="dxa"/>
            <w:noWrap/>
            <w:hideMark/>
          </w:tcPr>
          <w:p w14:paraId="1D89D7E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0.327</w:t>
            </w:r>
          </w:p>
        </w:tc>
        <w:tc>
          <w:tcPr>
            <w:tcW w:w="753" w:type="dxa"/>
            <w:hideMark/>
          </w:tcPr>
          <w:p w14:paraId="4C2C121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0.216</w:t>
            </w:r>
          </w:p>
        </w:tc>
        <w:tc>
          <w:tcPr>
            <w:tcW w:w="799" w:type="dxa"/>
            <w:hideMark/>
          </w:tcPr>
          <w:p w14:paraId="51BF6C3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0.445</w:t>
            </w:r>
          </w:p>
        </w:tc>
        <w:tc>
          <w:tcPr>
            <w:tcW w:w="1178" w:type="dxa"/>
            <w:hideMark/>
          </w:tcPr>
          <w:p w14:paraId="37A6CAE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14C3BD3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0BCF19E" w14:textId="77777777" w:rsidTr="00B93476">
        <w:trPr>
          <w:trHeight w:val="260"/>
        </w:trPr>
        <w:tc>
          <w:tcPr>
            <w:tcW w:w="1129" w:type="dxa"/>
            <w:noWrap/>
            <w:hideMark/>
          </w:tcPr>
          <w:p w14:paraId="0A638C4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WCQ0340</w:t>
            </w:r>
          </w:p>
        </w:tc>
        <w:tc>
          <w:tcPr>
            <w:tcW w:w="980" w:type="dxa"/>
            <w:noWrap/>
            <w:hideMark/>
          </w:tcPr>
          <w:p w14:paraId="280833F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DBF485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0E477D9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7A8C1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753" w:type="dxa"/>
            <w:hideMark/>
          </w:tcPr>
          <w:p w14:paraId="5005AA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0.846</w:t>
            </w:r>
          </w:p>
        </w:tc>
        <w:tc>
          <w:tcPr>
            <w:tcW w:w="799" w:type="dxa"/>
            <w:hideMark/>
          </w:tcPr>
          <w:p w14:paraId="0478A9A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410CBC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18.5</w:t>
            </w:r>
          </w:p>
        </w:tc>
        <w:tc>
          <w:tcPr>
            <w:tcW w:w="1560" w:type="dxa"/>
            <w:noWrap/>
            <w:hideMark/>
          </w:tcPr>
          <w:p w14:paraId="3365500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0B8E883" w14:textId="77777777" w:rsidTr="00B93476">
        <w:trPr>
          <w:trHeight w:val="260"/>
        </w:trPr>
        <w:tc>
          <w:tcPr>
            <w:tcW w:w="1129" w:type="dxa"/>
            <w:noWrap/>
            <w:hideMark/>
          </w:tcPr>
          <w:p w14:paraId="7B8E0DA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WCQ0343</w:t>
            </w:r>
          </w:p>
        </w:tc>
        <w:tc>
          <w:tcPr>
            <w:tcW w:w="980" w:type="dxa"/>
            <w:noWrap/>
            <w:hideMark/>
          </w:tcPr>
          <w:p w14:paraId="13AE453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FA2138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27D476B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CDA2AD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0.991</w:t>
            </w:r>
          </w:p>
        </w:tc>
        <w:tc>
          <w:tcPr>
            <w:tcW w:w="753" w:type="dxa"/>
            <w:hideMark/>
          </w:tcPr>
          <w:p w14:paraId="78A91E1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0.961</w:t>
            </w:r>
          </w:p>
        </w:tc>
        <w:tc>
          <w:tcPr>
            <w:tcW w:w="799" w:type="dxa"/>
            <w:hideMark/>
          </w:tcPr>
          <w:p w14:paraId="0AF5335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BBFBE1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w:t>
            </w:r>
          </w:p>
        </w:tc>
        <w:tc>
          <w:tcPr>
            <w:tcW w:w="1560" w:type="dxa"/>
            <w:noWrap/>
            <w:hideMark/>
          </w:tcPr>
          <w:p w14:paraId="05EB58C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BEB8E50" w14:textId="77777777" w:rsidTr="00B93476">
        <w:trPr>
          <w:trHeight w:val="260"/>
        </w:trPr>
        <w:tc>
          <w:tcPr>
            <w:tcW w:w="1129" w:type="dxa"/>
            <w:noWrap/>
            <w:hideMark/>
          </w:tcPr>
          <w:p w14:paraId="40BCC1D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WCQ0344</w:t>
            </w:r>
          </w:p>
        </w:tc>
        <w:tc>
          <w:tcPr>
            <w:tcW w:w="980" w:type="dxa"/>
            <w:noWrap/>
            <w:hideMark/>
          </w:tcPr>
          <w:p w14:paraId="2465C75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F9D84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08F2687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569F72D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w:t>
            </w:r>
          </w:p>
        </w:tc>
        <w:tc>
          <w:tcPr>
            <w:tcW w:w="753" w:type="dxa"/>
            <w:hideMark/>
          </w:tcPr>
          <w:p w14:paraId="3E050CA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0.959</w:t>
            </w:r>
          </w:p>
        </w:tc>
        <w:tc>
          <w:tcPr>
            <w:tcW w:w="799" w:type="dxa"/>
            <w:hideMark/>
          </w:tcPr>
          <w:p w14:paraId="62C424A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9BE484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w:t>
            </w:r>
          </w:p>
        </w:tc>
        <w:tc>
          <w:tcPr>
            <w:tcW w:w="1560" w:type="dxa"/>
            <w:noWrap/>
            <w:hideMark/>
          </w:tcPr>
          <w:p w14:paraId="33E67A3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E7D5D06" w14:textId="77777777" w:rsidTr="00B93476">
        <w:trPr>
          <w:trHeight w:val="260"/>
        </w:trPr>
        <w:tc>
          <w:tcPr>
            <w:tcW w:w="1129" w:type="dxa"/>
            <w:noWrap/>
            <w:hideMark/>
          </w:tcPr>
          <w:p w14:paraId="06BF4FF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WCQ0358</w:t>
            </w:r>
          </w:p>
        </w:tc>
        <w:tc>
          <w:tcPr>
            <w:tcW w:w="980" w:type="dxa"/>
            <w:noWrap/>
            <w:hideMark/>
          </w:tcPr>
          <w:p w14:paraId="746C1D8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2B4EF72" w14:textId="10D5FFB2" w:rsidR="00C766CB" w:rsidRPr="00C766CB" w:rsidRDefault="00C766CB" w:rsidP="00A558C3">
            <w:pPr>
              <w:jc w:val="right"/>
              <w:rPr>
                <w:rFonts w:eastAsia="Times New Roman" w:cstheme="minorHAnsi"/>
                <w:sz w:val="20"/>
                <w:szCs w:val="20"/>
                <w:lang w:eastAsia="en-GB"/>
              </w:rPr>
            </w:pPr>
          </w:p>
        </w:tc>
        <w:tc>
          <w:tcPr>
            <w:tcW w:w="788" w:type="dxa"/>
            <w:noWrap/>
            <w:hideMark/>
          </w:tcPr>
          <w:p w14:paraId="2252E5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614B4B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w:t>
            </w:r>
          </w:p>
        </w:tc>
        <w:tc>
          <w:tcPr>
            <w:tcW w:w="753" w:type="dxa"/>
            <w:noWrap/>
            <w:hideMark/>
          </w:tcPr>
          <w:p w14:paraId="20A7D2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0.919</w:t>
            </w:r>
          </w:p>
        </w:tc>
        <w:tc>
          <w:tcPr>
            <w:tcW w:w="799" w:type="dxa"/>
            <w:noWrap/>
            <w:hideMark/>
          </w:tcPr>
          <w:p w14:paraId="614C594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909D09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1894C60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76CCDC02" w14:textId="77777777" w:rsidTr="00B93476">
        <w:trPr>
          <w:trHeight w:val="260"/>
        </w:trPr>
        <w:tc>
          <w:tcPr>
            <w:tcW w:w="1129" w:type="dxa"/>
            <w:noWrap/>
            <w:hideMark/>
          </w:tcPr>
          <w:p w14:paraId="4A66734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WCQ0383</w:t>
            </w:r>
          </w:p>
        </w:tc>
        <w:tc>
          <w:tcPr>
            <w:tcW w:w="980" w:type="dxa"/>
            <w:noWrap/>
            <w:hideMark/>
          </w:tcPr>
          <w:p w14:paraId="5761BBF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B75DE8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3E5F5E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0.541</w:t>
            </w:r>
          </w:p>
        </w:tc>
        <w:tc>
          <w:tcPr>
            <w:tcW w:w="672" w:type="dxa"/>
            <w:noWrap/>
            <w:hideMark/>
          </w:tcPr>
          <w:p w14:paraId="381735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0.431</w:t>
            </w:r>
          </w:p>
        </w:tc>
        <w:tc>
          <w:tcPr>
            <w:tcW w:w="753" w:type="dxa"/>
            <w:hideMark/>
          </w:tcPr>
          <w:p w14:paraId="6D76AF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0.315</w:t>
            </w:r>
          </w:p>
        </w:tc>
        <w:tc>
          <w:tcPr>
            <w:tcW w:w="799" w:type="dxa"/>
            <w:hideMark/>
          </w:tcPr>
          <w:p w14:paraId="7D41CCF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0.55</w:t>
            </w:r>
          </w:p>
        </w:tc>
        <w:tc>
          <w:tcPr>
            <w:tcW w:w="1178" w:type="dxa"/>
            <w:hideMark/>
          </w:tcPr>
          <w:p w14:paraId="606012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8</w:t>
            </w:r>
          </w:p>
        </w:tc>
        <w:tc>
          <w:tcPr>
            <w:tcW w:w="1560" w:type="dxa"/>
            <w:noWrap/>
            <w:hideMark/>
          </w:tcPr>
          <w:p w14:paraId="60A6B72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0CBB3C2" w14:textId="77777777" w:rsidTr="00B93476">
        <w:trPr>
          <w:trHeight w:val="260"/>
        </w:trPr>
        <w:tc>
          <w:tcPr>
            <w:tcW w:w="1129" w:type="dxa"/>
            <w:noWrap/>
            <w:hideMark/>
          </w:tcPr>
          <w:p w14:paraId="2C21233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WCQ0387</w:t>
            </w:r>
          </w:p>
        </w:tc>
        <w:tc>
          <w:tcPr>
            <w:tcW w:w="980" w:type="dxa"/>
            <w:noWrap/>
            <w:hideMark/>
          </w:tcPr>
          <w:p w14:paraId="0E5039B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6C2E15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6D4AD75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0.688</w:t>
            </w:r>
          </w:p>
        </w:tc>
        <w:tc>
          <w:tcPr>
            <w:tcW w:w="672" w:type="dxa"/>
            <w:noWrap/>
            <w:hideMark/>
          </w:tcPr>
          <w:p w14:paraId="6B33E23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0.548</w:t>
            </w:r>
          </w:p>
        </w:tc>
        <w:tc>
          <w:tcPr>
            <w:tcW w:w="753" w:type="dxa"/>
            <w:hideMark/>
          </w:tcPr>
          <w:p w14:paraId="40797DF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0.427</w:t>
            </w:r>
          </w:p>
        </w:tc>
        <w:tc>
          <w:tcPr>
            <w:tcW w:w="799" w:type="dxa"/>
            <w:hideMark/>
          </w:tcPr>
          <w:p w14:paraId="0FE34D6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0.666</w:t>
            </w:r>
          </w:p>
        </w:tc>
        <w:tc>
          <w:tcPr>
            <w:tcW w:w="1178" w:type="dxa"/>
            <w:hideMark/>
          </w:tcPr>
          <w:p w14:paraId="1E1DDB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15.5</w:t>
            </w:r>
          </w:p>
        </w:tc>
        <w:tc>
          <w:tcPr>
            <w:tcW w:w="1560" w:type="dxa"/>
            <w:noWrap/>
            <w:hideMark/>
          </w:tcPr>
          <w:p w14:paraId="7A68C7F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5DF7C25" w14:textId="77777777" w:rsidTr="00B93476">
        <w:trPr>
          <w:trHeight w:val="260"/>
        </w:trPr>
        <w:tc>
          <w:tcPr>
            <w:tcW w:w="1129" w:type="dxa"/>
            <w:noWrap/>
            <w:hideMark/>
          </w:tcPr>
          <w:p w14:paraId="41BBE45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WCQ0390</w:t>
            </w:r>
          </w:p>
        </w:tc>
        <w:tc>
          <w:tcPr>
            <w:tcW w:w="980" w:type="dxa"/>
            <w:noWrap/>
            <w:hideMark/>
          </w:tcPr>
          <w:p w14:paraId="603355F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C75AA5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noWrap/>
            <w:hideMark/>
          </w:tcPr>
          <w:p w14:paraId="39149BA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66A3490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0.641</w:t>
            </w:r>
          </w:p>
        </w:tc>
        <w:tc>
          <w:tcPr>
            <w:tcW w:w="753" w:type="dxa"/>
            <w:noWrap/>
            <w:hideMark/>
          </w:tcPr>
          <w:p w14:paraId="21356DB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0.523</w:t>
            </w:r>
          </w:p>
        </w:tc>
        <w:tc>
          <w:tcPr>
            <w:tcW w:w="799" w:type="dxa"/>
            <w:noWrap/>
            <w:hideMark/>
          </w:tcPr>
          <w:p w14:paraId="19BE7C4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0.753</w:t>
            </w:r>
          </w:p>
        </w:tc>
        <w:tc>
          <w:tcPr>
            <w:tcW w:w="1178" w:type="dxa"/>
            <w:hideMark/>
          </w:tcPr>
          <w:p w14:paraId="3BB2096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38209AC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4E8B99FB" w14:textId="77777777" w:rsidTr="00B93476">
        <w:trPr>
          <w:trHeight w:val="260"/>
        </w:trPr>
        <w:tc>
          <w:tcPr>
            <w:tcW w:w="1129" w:type="dxa"/>
            <w:noWrap/>
            <w:hideMark/>
          </w:tcPr>
          <w:p w14:paraId="79AA70D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WCQ0402</w:t>
            </w:r>
          </w:p>
        </w:tc>
        <w:tc>
          <w:tcPr>
            <w:tcW w:w="980" w:type="dxa"/>
            <w:noWrap/>
            <w:hideMark/>
          </w:tcPr>
          <w:p w14:paraId="1AB7699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95B2B1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2017</w:t>
            </w:r>
          </w:p>
        </w:tc>
        <w:tc>
          <w:tcPr>
            <w:tcW w:w="788" w:type="dxa"/>
            <w:hideMark/>
          </w:tcPr>
          <w:p w14:paraId="098FD0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D49B64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0.967</w:t>
            </w:r>
          </w:p>
        </w:tc>
        <w:tc>
          <w:tcPr>
            <w:tcW w:w="753" w:type="dxa"/>
            <w:hideMark/>
          </w:tcPr>
          <w:p w14:paraId="3FE2233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0.881</w:t>
            </w:r>
          </w:p>
        </w:tc>
        <w:tc>
          <w:tcPr>
            <w:tcW w:w="799" w:type="dxa"/>
            <w:hideMark/>
          </w:tcPr>
          <w:p w14:paraId="616E17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782A2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16.5</w:t>
            </w:r>
          </w:p>
        </w:tc>
        <w:tc>
          <w:tcPr>
            <w:tcW w:w="1560" w:type="dxa"/>
            <w:noWrap/>
            <w:hideMark/>
          </w:tcPr>
          <w:p w14:paraId="49AB5FE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6141C88" w14:textId="77777777" w:rsidTr="00B93476">
        <w:trPr>
          <w:trHeight w:val="260"/>
        </w:trPr>
        <w:tc>
          <w:tcPr>
            <w:tcW w:w="1129" w:type="dxa"/>
            <w:noWrap/>
            <w:hideMark/>
          </w:tcPr>
          <w:p w14:paraId="5C9F035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WCQ0404</w:t>
            </w:r>
          </w:p>
        </w:tc>
        <w:tc>
          <w:tcPr>
            <w:tcW w:w="980" w:type="dxa"/>
            <w:noWrap/>
            <w:hideMark/>
          </w:tcPr>
          <w:p w14:paraId="5B4FA2D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927704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2017</w:t>
            </w:r>
          </w:p>
        </w:tc>
        <w:tc>
          <w:tcPr>
            <w:tcW w:w="788" w:type="dxa"/>
            <w:hideMark/>
          </w:tcPr>
          <w:p w14:paraId="190AD03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EE1F2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0.974</w:t>
            </w:r>
          </w:p>
        </w:tc>
        <w:tc>
          <w:tcPr>
            <w:tcW w:w="753" w:type="dxa"/>
            <w:hideMark/>
          </w:tcPr>
          <w:p w14:paraId="4D2C2D6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0.901</w:t>
            </w:r>
          </w:p>
        </w:tc>
        <w:tc>
          <w:tcPr>
            <w:tcW w:w="799" w:type="dxa"/>
            <w:hideMark/>
          </w:tcPr>
          <w:p w14:paraId="32D702E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D97A8D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3E3443A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A62C377" w14:textId="77777777" w:rsidTr="00B93476">
        <w:trPr>
          <w:trHeight w:val="260"/>
        </w:trPr>
        <w:tc>
          <w:tcPr>
            <w:tcW w:w="1129" w:type="dxa"/>
            <w:noWrap/>
            <w:hideMark/>
          </w:tcPr>
          <w:p w14:paraId="7C97767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WCQ0408</w:t>
            </w:r>
          </w:p>
        </w:tc>
        <w:tc>
          <w:tcPr>
            <w:tcW w:w="980" w:type="dxa"/>
            <w:noWrap/>
            <w:hideMark/>
          </w:tcPr>
          <w:p w14:paraId="59A8337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4CAD7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2017</w:t>
            </w:r>
          </w:p>
        </w:tc>
        <w:tc>
          <w:tcPr>
            <w:tcW w:w="788" w:type="dxa"/>
            <w:hideMark/>
          </w:tcPr>
          <w:p w14:paraId="14CBC4A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0.495</w:t>
            </w:r>
          </w:p>
        </w:tc>
        <w:tc>
          <w:tcPr>
            <w:tcW w:w="672" w:type="dxa"/>
            <w:noWrap/>
            <w:hideMark/>
          </w:tcPr>
          <w:p w14:paraId="6843C4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0.537</w:t>
            </w:r>
          </w:p>
        </w:tc>
        <w:tc>
          <w:tcPr>
            <w:tcW w:w="753" w:type="dxa"/>
            <w:hideMark/>
          </w:tcPr>
          <w:p w14:paraId="0ACFDB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0.418</w:t>
            </w:r>
          </w:p>
        </w:tc>
        <w:tc>
          <w:tcPr>
            <w:tcW w:w="799" w:type="dxa"/>
            <w:hideMark/>
          </w:tcPr>
          <w:p w14:paraId="631C09E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0.654</w:t>
            </w:r>
          </w:p>
        </w:tc>
        <w:tc>
          <w:tcPr>
            <w:tcW w:w="1178" w:type="dxa"/>
            <w:hideMark/>
          </w:tcPr>
          <w:p w14:paraId="45B5F9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21</w:t>
            </w:r>
          </w:p>
        </w:tc>
        <w:tc>
          <w:tcPr>
            <w:tcW w:w="1560" w:type="dxa"/>
            <w:noWrap/>
            <w:hideMark/>
          </w:tcPr>
          <w:p w14:paraId="71252E0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E5FCBEA" w14:textId="77777777" w:rsidTr="00B93476">
        <w:trPr>
          <w:trHeight w:val="260"/>
        </w:trPr>
        <w:tc>
          <w:tcPr>
            <w:tcW w:w="1129" w:type="dxa"/>
            <w:noWrap/>
            <w:hideMark/>
          </w:tcPr>
          <w:p w14:paraId="79F183A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WCQ0419</w:t>
            </w:r>
          </w:p>
        </w:tc>
        <w:tc>
          <w:tcPr>
            <w:tcW w:w="980" w:type="dxa"/>
            <w:noWrap/>
            <w:hideMark/>
          </w:tcPr>
          <w:p w14:paraId="4155365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D12DEA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2006</w:t>
            </w:r>
          </w:p>
        </w:tc>
        <w:tc>
          <w:tcPr>
            <w:tcW w:w="788" w:type="dxa"/>
            <w:noWrap/>
            <w:hideMark/>
          </w:tcPr>
          <w:p w14:paraId="57F4A33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5F25E9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0.984</w:t>
            </w:r>
          </w:p>
        </w:tc>
        <w:tc>
          <w:tcPr>
            <w:tcW w:w="753" w:type="dxa"/>
            <w:noWrap/>
            <w:hideMark/>
          </w:tcPr>
          <w:p w14:paraId="4C7C4EC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0.933</w:t>
            </w:r>
          </w:p>
        </w:tc>
        <w:tc>
          <w:tcPr>
            <w:tcW w:w="799" w:type="dxa"/>
            <w:noWrap/>
            <w:hideMark/>
          </w:tcPr>
          <w:p w14:paraId="57E83D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38F439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A1FBB4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324698DA" w14:textId="77777777" w:rsidTr="00B93476">
        <w:trPr>
          <w:trHeight w:val="260"/>
        </w:trPr>
        <w:tc>
          <w:tcPr>
            <w:tcW w:w="1129" w:type="dxa"/>
            <w:noWrap/>
            <w:hideMark/>
          </w:tcPr>
          <w:p w14:paraId="5C1E89E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WCQ0420</w:t>
            </w:r>
          </w:p>
        </w:tc>
        <w:tc>
          <w:tcPr>
            <w:tcW w:w="980" w:type="dxa"/>
            <w:noWrap/>
            <w:hideMark/>
          </w:tcPr>
          <w:p w14:paraId="1A9E329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207E7D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hideMark/>
          </w:tcPr>
          <w:p w14:paraId="44559E7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0.992</w:t>
            </w:r>
          </w:p>
        </w:tc>
        <w:tc>
          <w:tcPr>
            <w:tcW w:w="672" w:type="dxa"/>
            <w:noWrap/>
            <w:hideMark/>
          </w:tcPr>
          <w:p w14:paraId="23ACE4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0.934</w:t>
            </w:r>
          </w:p>
        </w:tc>
        <w:tc>
          <w:tcPr>
            <w:tcW w:w="753" w:type="dxa"/>
            <w:hideMark/>
          </w:tcPr>
          <w:p w14:paraId="3ACD38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0.856</w:t>
            </w:r>
          </w:p>
        </w:tc>
        <w:tc>
          <w:tcPr>
            <w:tcW w:w="799" w:type="dxa"/>
            <w:hideMark/>
          </w:tcPr>
          <w:p w14:paraId="6E072CA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w:t>
            </w:r>
          </w:p>
        </w:tc>
        <w:tc>
          <w:tcPr>
            <w:tcW w:w="1178" w:type="dxa"/>
            <w:hideMark/>
          </w:tcPr>
          <w:p w14:paraId="244851F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057D482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D14AC30" w14:textId="77777777" w:rsidTr="00B93476">
        <w:trPr>
          <w:trHeight w:val="260"/>
        </w:trPr>
        <w:tc>
          <w:tcPr>
            <w:tcW w:w="1129" w:type="dxa"/>
            <w:noWrap/>
            <w:hideMark/>
          </w:tcPr>
          <w:p w14:paraId="5962A70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WCQ0421</w:t>
            </w:r>
          </w:p>
        </w:tc>
        <w:tc>
          <w:tcPr>
            <w:tcW w:w="980" w:type="dxa"/>
            <w:noWrap/>
            <w:hideMark/>
          </w:tcPr>
          <w:p w14:paraId="38ADB9F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BC4021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hideMark/>
          </w:tcPr>
          <w:p w14:paraId="2990D92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0.978</w:t>
            </w:r>
          </w:p>
        </w:tc>
        <w:tc>
          <w:tcPr>
            <w:tcW w:w="672" w:type="dxa"/>
            <w:noWrap/>
            <w:hideMark/>
          </w:tcPr>
          <w:p w14:paraId="34E7EBB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0.962</w:t>
            </w:r>
          </w:p>
        </w:tc>
        <w:tc>
          <w:tcPr>
            <w:tcW w:w="753" w:type="dxa"/>
            <w:hideMark/>
          </w:tcPr>
          <w:p w14:paraId="404A7B9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0.901</w:t>
            </w:r>
          </w:p>
        </w:tc>
        <w:tc>
          <w:tcPr>
            <w:tcW w:w="799" w:type="dxa"/>
            <w:hideMark/>
          </w:tcPr>
          <w:p w14:paraId="0473F48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0.999</w:t>
            </w:r>
          </w:p>
        </w:tc>
        <w:tc>
          <w:tcPr>
            <w:tcW w:w="1178" w:type="dxa"/>
            <w:hideMark/>
          </w:tcPr>
          <w:p w14:paraId="6F777F28"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656054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802BB2C" w14:textId="77777777" w:rsidTr="00B93476">
        <w:trPr>
          <w:trHeight w:val="260"/>
        </w:trPr>
        <w:tc>
          <w:tcPr>
            <w:tcW w:w="1129" w:type="dxa"/>
            <w:noWrap/>
            <w:hideMark/>
          </w:tcPr>
          <w:p w14:paraId="5D1E86E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WCQ0422</w:t>
            </w:r>
          </w:p>
        </w:tc>
        <w:tc>
          <w:tcPr>
            <w:tcW w:w="980" w:type="dxa"/>
            <w:noWrap/>
            <w:hideMark/>
          </w:tcPr>
          <w:p w14:paraId="772A211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6451D2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2013</w:t>
            </w:r>
          </w:p>
        </w:tc>
        <w:tc>
          <w:tcPr>
            <w:tcW w:w="788" w:type="dxa"/>
            <w:hideMark/>
          </w:tcPr>
          <w:p w14:paraId="447CC6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01EA1B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0.993</w:t>
            </w:r>
          </w:p>
        </w:tc>
        <w:tc>
          <w:tcPr>
            <w:tcW w:w="753" w:type="dxa"/>
            <w:hideMark/>
          </w:tcPr>
          <w:p w14:paraId="0D3A073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w:t>
            </w:r>
          </w:p>
        </w:tc>
        <w:tc>
          <w:tcPr>
            <w:tcW w:w="799" w:type="dxa"/>
            <w:hideMark/>
          </w:tcPr>
          <w:p w14:paraId="06332D6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461E59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6AB25F6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2912FC9" w14:textId="77777777" w:rsidTr="00B93476">
        <w:trPr>
          <w:trHeight w:val="260"/>
        </w:trPr>
        <w:tc>
          <w:tcPr>
            <w:tcW w:w="1129" w:type="dxa"/>
            <w:noWrap/>
            <w:hideMark/>
          </w:tcPr>
          <w:p w14:paraId="7BD36F2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WCQ0427</w:t>
            </w:r>
          </w:p>
        </w:tc>
        <w:tc>
          <w:tcPr>
            <w:tcW w:w="980" w:type="dxa"/>
            <w:noWrap/>
            <w:hideMark/>
          </w:tcPr>
          <w:p w14:paraId="795B579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03D5AB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2012</w:t>
            </w:r>
          </w:p>
        </w:tc>
        <w:tc>
          <w:tcPr>
            <w:tcW w:w="788" w:type="dxa"/>
            <w:hideMark/>
          </w:tcPr>
          <w:p w14:paraId="0CCEAE6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0.829</w:t>
            </w:r>
          </w:p>
        </w:tc>
        <w:tc>
          <w:tcPr>
            <w:tcW w:w="672" w:type="dxa"/>
            <w:noWrap/>
            <w:hideMark/>
          </w:tcPr>
          <w:p w14:paraId="7005393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0.865</w:t>
            </w:r>
          </w:p>
        </w:tc>
        <w:tc>
          <w:tcPr>
            <w:tcW w:w="753" w:type="dxa"/>
            <w:hideMark/>
          </w:tcPr>
          <w:p w14:paraId="1370319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0.773</w:t>
            </w:r>
          </w:p>
        </w:tc>
        <w:tc>
          <w:tcPr>
            <w:tcW w:w="799" w:type="dxa"/>
            <w:hideMark/>
          </w:tcPr>
          <w:p w14:paraId="522A720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0.942</w:t>
            </w:r>
          </w:p>
        </w:tc>
        <w:tc>
          <w:tcPr>
            <w:tcW w:w="1178" w:type="dxa"/>
            <w:hideMark/>
          </w:tcPr>
          <w:p w14:paraId="41643A2C"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D18917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06BA683" w14:textId="77777777" w:rsidTr="00B93476">
        <w:trPr>
          <w:trHeight w:val="260"/>
        </w:trPr>
        <w:tc>
          <w:tcPr>
            <w:tcW w:w="1129" w:type="dxa"/>
            <w:noWrap/>
            <w:hideMark/>
          </w:tcPr>
          <w:p w14:paraId="46E31CA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WCQ0428</w:t>
            </w:r>
          </w:p>
        </w:tc>
        <w:tc>
          <w:tcPr>
            <w:tcW w:w="980" w:type="dxa"/>
            <w:noWrap/>
            <w:hideMark/>
          </w:tcPr>
          <w:p w14:paraId="11CEABB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09DCFF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0140EE3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32FF442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0.967</w:t>
            </w:r>
          </w:p>
        </w:tc>
        <w:tc>
          <w:tcPr>
            <w:tcW w:w="753" w:type="dxa"/>
            <w:hideMark/>
          </w:tcPr>
          <w:p w14:paraId="05E6E2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0.881</w:t>
            </w:r>
          </w:p>
        </w:tc>
        <w:tc>
          <w:tcPr>
            <w:tcW w:w="799" w:type="dxa"/>
            <w:hideMark/>
          </w:tcPr>
          <w:p w14:paraId="057C61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FBE55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w:t>
            </w:r>
          </w:p>
        </w:tc>
        <w:tc>
          <w:tcPr>
            <w:tcW w:w="1560" w:type="dxa"/>
            <w:noWrap/>
            <w:hideMark/>
          </w:tcPr>
          <w:p w14:paraId="13E417A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C017002" w14:textId="77777777" w:rsidTr="00B93476">
        <w:trPr>
          <w:trHeight w:val="260"/>
        </w:trPr>
        <w:tc>
          <w:tcPr>
            <w:tcW w:w="1129" w:type="dxa"/>
            <w:noWrap/>
            <w:hideMark/>
          </w:tcPr>
          <w:p w14:paraId="2CDFCD1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WCQ0429</w:t>
            </w:r>
          </w:p>
        </w:tc>
        <w:tc>
          <w:tcPr>
            <w:tcW w:w="980" w:type="dxa"/>
            <w:noWrap/>
            <w:hideMark/>
          </w:tcPr>
          <w:p w14:paraId="20CABC5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CA8F9F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19894C9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34BD0E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0.989</w:t>
            </w:r>
          </w:p>
        </w:tc>
        <w:tc>
          <w:tcPr>
            <w:tcW w:w="753" w:type="dxa"/>
            <w:hideMark/>
          </w:tcPr>
          <w:p w14:paraId="4E99E4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0.952</w:t>
            </w:r>
          </w:p>
        </w:tc>
        <w:tc>
          <w:tcPr>
            <w:tcW w:w="799" w:type="dxa"/>
            <w:hideMark/>
          </w:tcPr>
          <w:p w14:paraId="00EB7B8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4EE582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6B800B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AD77694" w14:textId="77777777" w:rsidTr="00B93476">
        <w:trPr>
          <w:trHeight w:val="260"/>
        </w:trPr>
        <w:tc>
          <w:tcPr>
            <w:tcW w:w="1129" w:type="dxa"/>
            <w:noWrap/>
            <w:hideMark/>
          </w:tcPr>
          <w:p w14:paraId="5E32E7A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WCQ0430</w:t>
            </w:r>
          </w:p>
        </w:tc>
        <w:tc>
          <w:tcPr>
            <w:tcW w:w="980" w:type="dxa"/>
            <w:noWrap/>
            <w:hideMark/>
          </w:tcPr>
          <w:p w14:paraId="61EDACE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61040A9" w14:textId="7CBF13EC"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688D8C8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1955F27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0.826</w:t>
            </w:r>
          </w:p>
        </w:tc>
        <w:tc>
          <w:tcPr>
            <w:tcW w:w="753" w:type="dxa"/>
            <w:noWrap/>
            <w:hideMark/>
          </w:tcPr>
          <w:p w14:paraId="1144632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w:t>
            </w:r>
          </w:p>
        </w:tc>
        <w:tc>
          <w:tcPr>
            <w:tcW w:w="799" w:type="dxa"/>
            <w:noWrap/>
            <w:hideMark/>
          </w:tcPr>
          <w:p w14:paraId="079C9C6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0.918</w:t>
            </w:r>
          </w:p>
        </w:tc>
        <w:tc>
          <w:tcPr>
            <w:tcW w:w="1178" w:type="dxa"/>
            <w:hideMark/>
          </w:tcPr>
          <w:p w14:paraId="1E29992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CE43BD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1178E344" w14:textId="77777777" w:rsidTr="00B93476">
        <w:trPr>
          <w:trHeight w:val="260"/>
        </w:trPr>
        <w:tc>
          <w:tcPr>
            <w:tcW w:w="1129" w:type="dxa"/>
            <w:noWrap/>
            <w:hideMark/>
          </w:tcPr>
          <w:p w14:paraId="56ECC15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WCQ0431</w:t>
            </w:r>
          </w:p>
        </w:tc>
        <w:tc>
          <w:tcPr>
            <w:tcW w:w="980" w:type="dxa"/>
            <w:noWrap/>
            <w:hideMark/>
          </w:tcPr>
          <w:p w14:paraId="53C1FB9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3DD0F7E" w14:textId="470B78C8"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62A82D7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68E5F0A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0.828</w:t>
            </w:r>
          </w:p>
        </w:tc>
        <w:tc>
          <w:tcPr>
            <w:tcW w:w="753" w:type="dxa"/>
            <w:noWrap/>
            <w:hideMark/>
          </w:tcPr>
          <w:p w14:paraId="584DDA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0.724</w:t>
            </w:r>
          </w:p>
        </w:tc>
        <w:tc>
          <w:tcPr>
            <w:tcW w:w="799" w:type="dxa"/>
            <w:noWrap/>
            <w:hideMark/>
          </w:tcPr>
          <w:p w14:paraId="3DCF19A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0.918</w:t>
            </w:r>
          </w:p>
        </w:tc>
        <w:tc>
          <w:tcPr>
            <w:tcW w:w="1178" w:type="dxa"/>
            <w:hideMark/>
          </w:tcPr>
          <w:p w14:paraId="4D16E957"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3027CC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6218E844" w14:textId="77777777" w:rsidTr="00B93476">
        <w:trPr>
          <w:trHeight w:val="260"/>
        </w:trPr>
        <w:tc>
          <w:tcPr>
            <w:tcW w:w="1129" w:type="dxa"/>
            <w:noWrap/>
            <w:hideMark/>
          </w:tcPr>
          <w:p w14:paraId="65B3517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WCQ0432</w:t>
            </w:r>
          </w:p>
        </w:tc>
        <w:tc>
          <w:tcPr>
            <w:tcW w:w="980" w:type="dxa"/>
            <w:noWrap/>
            <w:hideMark/>
          </w:tcPr>
          <w:p w14:paraId="2B482D3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AFACC8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284359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w:t>
            </w:r>
          </w:p>
        </w:tc>
        <w:tc>
          <w:tcPr>
            <w:tcW w:w="672" w:type="dxa"/>
            <w:noWrap/>
            <w:hideMark/>
          </w:tcPr>
          <w:p w14:paraId="350811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0.856</w:t>
            </w:r>
          </w:p>
        </w:tc>
        <w:tc>
          <w:tcPr>
            <w:tcW w:w="753" w:type="dxa"/>
            <w:hideMark/>
          </w:tcPr>
          <w:p w14:paraId="119573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0.752</w:t>
            </w:r>
          </w:p>
        </w:tc>
        <w:tc>
          <w:tcPr>
            <w:tcW w:w="799" w:type="dxa"/>
            <w:hideMark/>
          </w:tcPr>
          <w:p w14:paraId="2D6AF7F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0.944</w:t>
            </w:r>
          </w:p>
        </w:tc>
        <w:tc>
          <w:tcPr>
            <w:tcW w:w="1178" w:type="dxa"/>
            <w:hideMark/>
          </w:tcPr>
          <w:p w14:paraId="7BB67997"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2639A0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7FE7341" w14:textId="77777777" w:rsidTr="00B93476">
        <w:trPr>
          <w:trHeight w:val="260"/>
        </w:trPr>
        <w:tc>
          <w:tcPr>
            <w:tcW w:w="1129" w:type="dxa"/>
            <w:noWrap/>
            <w:hideMark/>
          </w:tcPr>
          <w:p w14:paraId="70935DD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WCQ0433</w:t>
            </w:r>
          </w:p>
        </w:tc>
        <w:tc>
          <w:tcPr>
            <w:tcW w:w="980" w:type="dxa"/>
            <w:noWrap/>
            <w:hideMark/>
          </w:tcPr>
          <w:p w14:paraId="60847C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5AE709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20219EC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0.919</w:t>
            </w:r>
          </w:p>
        </w:tc>
        <w:tc>
          <w:tcPr>
            <w:tcW w:w="672" w:type="dxa"/>
            <w:noWrap/>
            <w:hideMark/>
          </w:tcPr>
          <w:p w14:paraId="44D611C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0.867</w:t>
            </w:r>
          </w:p>
        </w:tc>
        <w:tc>
          <w:tcPr>
            <w:tcW w:w="753" w:type="dxa"/>
            <w:hideMark/>
          </w:tcPr>
          <w:p w14:paraId="63753A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w:t>
            </w:r>
          </w:p>
        </w:tc>
        <w:tc>
          <w:tcPr>
            <w:tcW w:w="799" w:type="dxa"/>
            <w:hideMark/>
          </w:tcPr>
          <w:p w14:paraId="235C36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0.948</w:t>
            </w:r>
          </w:p>
        </w:tc>
        <w:tc>
          <w:tcPr>
            <w:tcW w:w="1178" w:type="dxa"/>
            <w:hideMark/>
          </w:tcPr>
          <w:p w14:paraId="23A41A1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698A417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828FD26" w14:textId="77777777" w:rsidTr="00B93476">
        <w:trPr>
          <w:trHeight w:val="260"/>
        </w:trPr>
        <w:tc>
          <w:tcPr>
            <w:tcW w:w="1129" w:type="dxa"/>
            <w:noWrap/>
            <w:hideMark/>
          </w:tcPr>
          <w:p w14:paraId="77987C9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WCQ0434</w:t>
            </w:r>
          </w:p>
        </w:tc>
        <w:tc>
          <w:tcPr>
            <w:tcW w:w="980" w:type="dxa"/>
            <w:noWrap/>
            <w:hideMark/>
          </w:tcPr>
          <w:p w14:paraId="2FEFE5E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15381F2" w14:textId="1E25681A"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1BACEF2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545F03D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w:t>
            </w:r>
          </w:p>
        </w:tc>
        <w:tc>
          <w:tcPr>
            <w:tcW w:w="753" w:type="dxa"/>
            <w:noWrap/>
            <w:hideMark/>
          </w:tcPr>
          <w:p w14:paraId="5C22CE5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0.744</w:t>
            </w:r>
          </w:p>
        </w:tc>
        <w:tc>
          <w:tcPr>
            <w:tcW w:w="799" w:type="dxa"/>
            <w:noWrap/>
            <w:hideMark/>
          </w:tcPr>
          <w:p w14:paraId="3E5359F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0.941</w:t>
            </w:r>
          </w:p>
        </w:tc>
        <w:tc>
          <w:tcPr>
            <w:tcW w:w="1178" w:type="dxa"/>
            <w:hideMark/>
          </w:tcPr>
          <w:p w14:paraId="1EAE471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1EE9532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5F53423A" w14:textId="77777777" w:rsidTr="00B93476">
        <w:trPr>
          <w:trHeight w:val="260"/>
        </w:trPr>
        <w:tc>
          <w:tcPr>
            <w:tcW w:w="1129" w:type="dxa"/>
            <w:noWrap/>
            <w:hideMark/>
          </w:tcPr>
          <w:p w14:paraId="57849B2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WCQ0435</w:t>
            </w:r>
          </w:p>
        </w:tc>
        <w:tc>
          <w:tcPr>
            <w:tcW w:w="980" w:type="dxa"/>
            <w:noWrap/>
            <w:hideMark/>
          </w:tcPr>
          <w:p w14:paraId="15412D3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0706F1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7462DCE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0FC2A84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0.993</w:t>
            </w:r>
          </w:p>
        </w:tc>
        <w:tc>
          <w:tcPr>
            <w:tcW w:w="753" w:type="dxa"/>
            <w:hideMark/>
          </w:tcPr>
          <w:p w14:paraId="39BE56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0.968</w:t>
            </w:r>
          </w:p>
        </w:tc>
        <w:tc>
          <w:tcPr>
            <w:tcW w:w="799" w:type="dxa"/>
            <w:hideMark/>
          </w:tcPr>
          <w:p w14:paraId="560C3A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E364FBC"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49DA86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EA23536" w14:textId="77777777" w:rsidTr="00B93476">
        <w:trPr>
          <w:trHeight w:val="260"/>
        </w:trPr>
        <w:tc>
          <w:tcPr>
            <w:tcW w:w="1129" w:type="dxa"/>
            <w:noWrap/>
            <w:hideMark/>
          </w:tcPr>
          <w:p w14:paraId="182082D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WCQ0436</w:t>
            </w:r>
          </w:p>
        </w:tc>
        <w:tc>
          <w:tcPr>
            <w:tcW w:w="980" w:type="dxa"/>
            <w:noWrap/>
            <w:hideMark/>
          </w:tcPr>
          <w:p w14:paraId="324733F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0A057E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258167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863019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0.991</w:t>
            </w:r>
          </w:p>
        </w:tc>
        <w:tc>
          <w:tcPr>
            <w:tcW w:w="753" w:type="dxa"/>
            <w:hideMark/>
          </w:tcPr>
          <w:p w14:paraId="2940CB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0.962</w:t>
            </w:r>
          </w:p>
        </w:tc>
        <w:tc>
          <w:tcPr>
            <w:tcW w:w="799" w:type="dxa"/>
            <w:hideMark/>
          </w:tcPr>
          <w:p w14:paraId="35C54EA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D6811A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C7AD09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DE27B0C" w14:textId="77777777" w:rsidTr="00B93476">
        <w:trPr>
          <w:trHeight w:val="260"/>
        </w:trPr>
        <w:tc>
          <w:tcPr>
            <w:tcW w:w="1129" w:type="dxa"/>
            <w:noWrap/>
            <w:hideMark/>
          </w:tcPr>
          <w:p w14:paraId="4FE01D1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WCQ0437</w:t>
            </w:r>
          </w:p>
        </w:tc>
        <w:tc>
          <w:tcPr>
            <w:tcW w:w="980" w:type="dxa"/>
            <w:noWrap/>
            <w:hideMark/>
          </w:tcPr>
          <w:p w14:paraId="63C9490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C03A8E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737356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w:t>
            </w:r>
          </w:p>
        </w:tc>
        <w:tc>
          <w:tcPr>
            <w:tcW w:w="672" w:type="dxa"/>
            <w:noWrap/>
            <w:hideMark/>
          </w:tcPr>
          <w:p w14:paraId="2ABACF0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0.745</w:t>
            </w:r>
          </w:p>
        </w:tc>
        <w:tc>
          <w:tcPr>
            <w:tcW w:w="753" w:type="dxa"/>
            <w:hideMark/>
          </w:tcPr>
          <w:p w14:paraId="5BA61B2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0.633</w:t>
            </w:r>
          </w:p>
        </w:tc>
        <w:tc>
          <w:tcPr>
            <w:tcW w:w="799" w:type="dxa"/>
            <w:hideMark/>
          </w:tcPr>
          <w:p w14:paraId="0E6BD96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0.847</w:t>
            </w:r>
          </w:p>
        </w:tc>
        <w:tc>
          <w:tcPr>
            <w:tcW w:w="1178" w:type="dxa"/>
            <w:hideMark/>
          </w:tcPr>
          <w:p w14:paraId="5A7FBCB3"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177040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8461936" w14:textId="77777777" w:rsidTr="00B93476">
        <w:trPr>
          <w:trHeight w:val="260"/>
        </w:trPr>
        <w:tc>
          <w:tcPr>
            <w:tcW w:w="1129" w:type="dxa"/>
            <w:noWrap/>
            <w:hideMark/>
          </w:tcPr>
          <w:p w14:paraId="74977AF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WCQ0439</w:t>
            </w:r>
          </w:p>
        </w:tc>
        <w:tc>
          <w:tcPr>
            <w:tcW w:w="980" w:type="dxa"/>
            <w:noWrap/>
            <w:hideMark/>
          </w:tcPr>
          <w:p w14:paraId="7255161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53D71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6141EDA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3945FE4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0.976</w:t>
            </w:r>
          </w:p>
        </w:tc>
        <w:tc>
          <w:tcPr>
            <w:tcW w:w="753" w:type="dxa"/>
            <w:hideMark/>
          </w:tcPr>
          <w:p w14:paraId="4D38938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0.906</w:t>
            </w:r>
          </w:p>
        </w:tc>
        <w:tc>
          <w:tcPr>
            <w:tcW w:w="799" w:type="dxa"/>
            <w:hideMark/>
          </w:tcPr>
          <w:p w14:paraId="0E80828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31D3343"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2447B9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B1BDC70" w14:textId="77777777" w:rsidTr="00B93476">
        <w:trPr>
          <w:trHeight w:val="260"/>
        </w:trPr>
        <w:tc>
          <w:tcPr>
            <w:tcW w:w="1129" w:type="dxa"/>
            <w:noWrap/>
            <w:hideMark/>
          </w:tcPr>
          <w:p w14:paraId="1441FFC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WCQ0443</w:t>
            </w:r>
          </w:p>
        </w:tc>
        <w:tc>
          <w:tcPr>
            <w:tcW w:w="980" w:type="dxa"/>
            <w:noWrap/>
            <w:hideMark/>
          </w:tcPr>
          <w:p w14:paraId="42FEB3B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40402F78" w14:textId="1C175FF3"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7969E1D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6E09C76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0.01</w:t>
            </w:r>
          </w:p>
        </w:tc>
        <w:tc>
          <w:tcPr>
            <w:tcW w:w="753" w:type="dxa"/>
            <w:noWrap/>
            <w:hideMark/>
          </w:tcPr>
          <w:p w14:paraId="083298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noWrap/>
            <w:hideMark/>
          </w:tcPr>
          <w:p w14:paraId="181CABB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0.041</w:t>
            </w:r>
          </w:p>
        </w:tc>
        <w:tc>
          <w:tcPr>
            <w:tcW w:w="1178" w:type="dxa"/>
            <w:hideMark/>
          </w:tcPr>
          <w:p w14:paraId="1EF56580"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743B24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0693461B" w14:textId="77777777" w:rsidTr="00B93476">
        <w:trPr>
          <w:trHeight w:val="260"/>
        </w:trPr>
        <w:tc>
          <w:tcPr>
            <w:tcW w:w="1129" w:type="dxa"/>
            <w:noWrap/>
            <w:hideMark/>
          </w:tcPr>
          <w:p w14:paraId="46E46B7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WCQ0485</w:t>
            </w:r>
          </w:p>
        </w:tc>
        <w:tc>
          <w:tcPr>
            <w:tcW w:w="980" w:type="dxa"/>
            <w:noWrap/>
            <w:hideMark/>
          </w:tcPr>
          <w:p w14:paraId="43FB5F3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D818B0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0DBFDD5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0.138</w:t>
            </w:r>
          </w:p>
        </w:tc>
        <w:tc>
          <w:tcPr>
            <w:tcW w:w="672" w:type="dxa"/>
            <w:noWrap/>
            <w:hideMark/>
          </w:tcPr>
          <w:p w14:paraId="149B433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0.146</w:t>
            </w:r>
          </w:p>
        </w:tc>
        <w:tc>
          <w:tcPr>
            <w:tcW w:w="753" w:type="dxa"/>
            <w:hideMark/>
          </w:tcPr>
          <w:p w14:paraId="236EBB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0.061</w:t>
            </w:r>
          </w:p>
        </w:tc>
        <w:tc>
          <w:tcPr>
            <w:tcW w:w="799" w:type="dxa"/>
            <w:hideMark/>
          </w:tcPr>
          <w:p w14:paraId="6A265B2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0.246</w:t>
            </w:r>
          </w:p>
        </w:tc>
        <w:tc>
          <w:tcPr>
            <w:tcW w:w="1178" w:type="dxa"/>
            <w:hideMark/>
          </w:tcPr>
          <w:p w14:paraId="5C836777"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82535F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B35500F" w14:textId="77777777" w:rsidTr="00B93476">
        <w:trPr>
          <w:trHeight w:val="260"/>
        </w:trPr>
        <w:tc>
          <w:tcPr>
            <w:tcW w:w="1129" w:type="dxa"/>
            <w:noWrap/>
            <w:hideMark/>
          </w:tcPr>
          <w:p w14:paraId="5AF52E5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WCQ0486</w:t>
            </w:r>
          </w:p>
        </w:tc>
        <w:tc>
          <w:tcPr>
            <w:tcW w:w="980" w:type="dxa"/>
            <w:noWrap/>
            <w:hideMark/>
          </w:tcPr>
          <w:p w14:paraId="0AFF596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114CAA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15AF88D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0.152</w:t>
            </w:r>
          </w:p>
        </w:tc>
        <w:tc>
          <w:tcPr>
            <w:tcW w:w="672" w:type="dxa"/>
            <w:noWrap/>
            <w:hideMark/>
          </w:tcPr>
          <w:p w14:paraId="0A226D7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0.128</w:t>
            </w:r>
          </w:p>
        </w:tc>
        <w:tc>
          <w:tcPr>
            <w:tcW w:w="753" w:type="dxa"/>
            <w:hideMark/>
          </w:tcPr>
          <w:p w14:paraId="65CE31C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0.042</w:t>
            </w:r>
          </w:p>
        </w:tc>
        <w:tc>
          <w:tcPr>
            <w:tcW w:w="799" w:type="dxa"/>
            <w:hideMark/>
          </w:tcPr>
          <w:p w14:paraId="325882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0.228</w:t>
            </w:r>
          </w:p>
        </w:tc>
        <w:tc>
          <w:tcPr>
            <w:tcW w:w="1178" w:type="dxa"/>
            <w:hideMark/>
          </w:tcPr>
          <w:p w14:paraId="089A5E93"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52AEF9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C2861C2" w14:textId="77777777" w:rsidTr="00B93476">
        <w:trPr>
          <w:trHeight w:val="260"/>
        </w:trPr>
        <w:tc>
          <w:tcPr>
            <w:tcW w:w="1129" w:type="dxa"/>
            <w:noWrap/>
            <w:hideMark/>
          </w:tcPr>
          <w:p w14:paraId="474D4D1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WCQ0487</w:t>
            </w:r>
          </w:p>
        </w:tc>
        <w:tc>
          <w:tcPr>
            <w:tcW w:w="980" w:type="dxa"/>
            <w:noWrap/>
            <w:hideMark/>
          </w:tcPr>
          <w:p w14:paraId="7B93CFC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0983195" w14:textId="47C8B116" w:rsidR="00C766CB" w:rsidRPr="00C766CB" w:rsidRDefault="00C766CB" w:rsidP="00A558C3">
            <w:pPr>
              <w:jc w:val="right"/>
              <w:rPr>
                <w:rFonts w:eastAsia="Times New Roman" w:cstheme="minorHAnsi"/>
                <w:sz w:val="20"/>
                <w:szCs w:val="20"/>
                <w:lang w:eastAsia="en-GB"/>
              </w:rPr>
            </w:pPr>
          </w:p>
        </w:tc>
        <w:tc>
          <w:tcPr>
            <w:tcW w:w="788" w:type="dxa"/>
            <w:noWrap/>
            <w:hideMark/>
          </w:tcPr>
          <w:p w14:paraId="19B304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03CE3C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0.979</w:t>
            </w:r>
          </w:p>
        </w:tc>
        <w:tc>
          <w:tcPr>
            <w:tcW w:w="753" w:type="dxa"/>
            <w:noWrap/>
            <w:hideMark/>
          </w:tcPr>
          <w:p w14:paraId="19FE2B0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0.922</w:t>
            </w:r>
          </w:p>
        </w:tc>
        <w:tc>
          <w:tcPr>
            <w:tcW w:w="799" w:type="dxa"/>
            <w:noWrap/>
            <w:hideMark/>
          </w:tcPr>
          <w:p w14:paraId="46C5A71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7A8581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0047C39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01F78955" w14:textId="77777777" w:rsidTr="00B93476">
        <w:trPr>
          <w:trHeight w:val="260"/>
        </w:trPr>
        <w:tc>
          <w:tcPr>
            <w:tcW w:w="1129" w:type="dxa"/>
            <w:noWrap/>
            <w:hideMark/>
          </w:tcPr>
          <w:p w14:paraId="143B35C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WCQ0488</w:t>
            </w:r>
          </w:p>
        </w:tc>
        <w:tc>
          <w:tcPr>
            <w:tcW w:w="980" w:type="dxa"/>
            <w:noWrap/>
            <w:hideMark/>
          </w:tcPr>
          <w:p w14:paraId="3E8A130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2085B7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w:t>
            </w:r>
          </w:p>
        </w:tc>
        <w:tc>
          <w:tcPr>
            <w:tcW w:w="788" w:type="dxa"/>
            <w:noWrap/>
            <w:hideMark/>
          </w:tcPr>
          <w:p w14:paraId="25AABE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22686F0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0.803</w:t>
            </w:r>
          </w:p>
        </w:tc>
        <w:tc>
          <w:tcPr>
            <w:tcW w:w="753" w:type="dxa"/>
            <w:noWrap/>
            <w:hideMark/>
          </w:tcPr>
          <w:p w14:paraId="1B779A5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w:t>
            </w:r>
          </w:p>
        </w:tc>
        <w:tc>
          <w:tcPr>
            <w:tcW w:w="799" w:type="dxa"/>
            <w:noWrap/>
            <w:hideMark/>
          </w:tcPr>
          <w:p w14:paraId="5667A8D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0.893</w:t>
            </w:r>
          </w:p>
        </w:tc>
        <w:tc>
          <w:tcPr>
            <w:tcW w:w="1178" w:type="dxa"/>
            <w:hideMark/>
          </w:tcPr>
          <w:p w14:paraId="61C4CEF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w:t>
            </w:r>
          </w:p>
        </w:tc>
        <w:tc>
          <w:tcPr>
            <w:tcW w:w="1560" w:type="dxa"/>
            <w:noWrap/>
            <w:hideMark/>
          </w:tcPr>
          <w:p w14:paraId="5643CC0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73B18539" w14:textId="77777777" w:rsidTr="00B93476">
        <w:trPr>
          <w:trHeight w:val="260"/>
        </w:trPr>
        <w:tc>
          <w:tcPr>
            <w:tcW w:w="1129" w:type="dxa"/>
            <w:noWrap/>
            <w:hideMark/>
          </w:tcPr>
          <w:p w14:paraId="105C325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WCQ0489</w:t>
            </w:r>
          </w:p>
        </w:tc>
        <w:tc>
          <w:tcPr>
            <w:tcW w:w="980" w:type="dxa"/>
            <w:noWrap/>
            <w:hideMark/>
          </w:tcPr>
          <w:p w14:paraId="3C04BAE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C832BB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2017</w:t>
            </w:r>
          </w:p>
        </w:tc>
        <w:tc>
          <w:tcPr>
            <w:tcW w:w="788" w:type="dxa"/>
            <w:hideMark/>
          </w:tcPr>
          <w:p w14:paraId="6F304E9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B42D0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0.985</w:t>
            </w:r>
          </w:p>
        </w:tc>
        <w:tc>
          <w:tcPr>
            <w:tcW w:w="753" w:type="dxa"/>
            <w:hideMark/>
          </w:tcPr>
          <w:p w14:paraId="3D4BE86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0.939</w:t>
            </w:r>
          </w:p>
        </w:tc>
        <w:tc>
          <w:tcPr>
            <w:tcW w:w="799" w:type="dxa"/>
            <w:hideMark/>
          </w:tcPr>
          <w:p w14:paraId="241F2D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B33AE0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68A7429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40866CF" w14:textId="77777777" w:rsidTr="00B93476">
        <w:trPr>
          <w:trHeight w:val="260"/>
        </w:trPr>
        <w:tc>
          <w:tcPr>
            <w:tcW w:w="1129" w:type="dxa"/>
            <w:noWrap/>
            <w:hideMark/>
          </w:tcPr>
          <w:p w14:paraId="7C50BFA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WCQ0490</w:t>
            </w:r>
          </w:p>
        </w:tc>
        <w:tc>
          <w:tcPr>
            <w:tcW w:w="980" w:type="dxa"/>
            <w:noWrap/>
            <w:hideMark/>
          </w:tcPr>
          <w:p w14:paraId="40D59C3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DD70A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1DC8265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274771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0.989</w:t>
            </w:r>
          </w:p>
        </w:tc>
        <w:tc>
          <w:tcPr>
            <w:tcW w:w="753" w:type="dxa"/>
            <w:hideMark/>
          </w:tcPr>
          <w:p w14:paraId="690A1E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0.954</w:t>
            </w:r>
          </w:p>
        </w:tc>
        <w:tc>
          <w:tcPr>
            <w:tcW w:w="799" w:type="dxa"/>
            <w:hideMark/>
          </w:tcPr>
          <w:p w14:paraId="445134F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7A6939B9"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1D85A2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D9418E0" w14:textId="77777777" w:rsidTr="00B93476">
        <w:trPr>
          <w:trHeight w:val="260"/>
        </w:trPr>
        <w:tc>
          <w:tcPr>
            <w:tcW w:w="1129" w:type="dxa"/>
            <w:noWrap/>
            <w:hideMark/>
          </w:tcPr>
          <w:p w14:paraId="615CF3B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WCQ0491</w:t>
            </w:r>
          </w:p>
        </w:tc>
        <w:tc>
          <w:tcPr>
            <w:tcW w:w="980" w:type="dxa"/>
            <w:noWrap/>
            <w:hideMark/>
          </w:tcPr>
          <w:p w14:paraId="45FE3EC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5BBDBF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2F38ED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4BBB9B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0.983</w:t>
            </w:r>
          </w:p>
        </w:tc>
        <w:tc>
          <w:tcPr>
            <w:tcW w:w="753" w:type="dxa"/>
            <w:hideMark/>
          </w:tcPr>
          <w:p w14:paraId="10D001F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799" w:type="dxa"/>
            <w:hideMark/>
          </w:tcPr>
          <w:p w14:paraId="16E71B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B28D36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8422BB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1A863B1" w14:textId="77777777" w:rsidTr="00B93476">
        <w:trPr>
          <w:trHeight w:val="260"/>
        </w:trPr>
        <w:tc>
          <w:tcPr>
            <w:tcW w:w="1129" w:type="dxa"/>
            <w:noWrap/>
            <w:hideMark/>
          </w:tcPr>
          <w:p w14:paraId="058AF37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WCQ0492</w:t>
            </w:r>
          </w:p>
        </w:tc>
        <w:tc>
          <w:tcPr>
            <w:tcW w:w="980" w:type="dxa"/>
            <w:noWrap/>
            <w:hideMark/>
          </w:tcPr>
          <w:p w14:paraId="3EABB90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5CE651B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2007</w:t>
            </w:r>
          </w:p>
        </w:tc>
        <w:tc>
          <w:tcPr>
            <w:tcW w:w="788" w:type="dxa"/>
            <w:hideMark/>
          </w:tcPr>
          <w:p w14:paraId="0AD952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4E3F498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0.023</w:t>
            </w:r>
          </w:p>
        </w:tc>
        <w:tc>
          <w:tcPr>
            <w:tcW w:w="753" w:type="dxa"/>
            <w:hideMark/>
          </w:tcPr>
          <w:p w14:paraId="6CF5778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1FF7063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0.079</w:t>
            </w:r>
          </w:p>
        </w:tc>
        <w:tc>
          <w:tcPr>
            <w:tcW w:w="1178" w:type="dxa"/>
            <w:hideMark/>
          </w:tcPr>
          <w:p w14:paraId="62B6C1E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183984C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315B0D0" w14:textId="77777777" w:rsidTr="00B93476">
        <w:trPr>
          <w:trHeight w:val="260"/>
        </w:trPr>
        <w:tc>
          <w:tcPr>
            <w:tcW w:w="1129" w:type="dxa"/>
            <w:noWrap/>
            <w:hideMark/>
          </w:tcPr>
          <w:p w14:paraId="6405787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WCQ0494</w:t>
            </w:r>
          </w:p>
        </w:tc>
        <w:tc>
          <w:tcPr>
            <w:tcW w:w="980" w:type="dxa"/>
            <w:noWrap/>
            <w:hideMark/>
          </w:tcPr>
          <w:p w14:paraId="40EBF83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379D9D7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2010</w:t>
            </w:r>
          </w:p>
        </w:tc>
        <w:tc>
          <w:tcPr>
            <w:tcW w:w="788" w:type="dxa"/>
            <w:hideMark/>
          </w:tcPr>
          <w:p w14:paraId="34AF79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4AD64E4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0.012</w:t>
            </w:r>
          </w:p>
        </w:tc>
        <w:tc>
          <w:tcPr>
            <w:tcW w:w="753" w:type="dxa"/>
            <w:hideMark/>
          </w:tcPr>
          <w:p w14:paraId="1A865EB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2FEBCF7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0.051</w:t>
            </w:r>
          </w:p>
        </w:tc>
        <w:tc>
          <w:tcPr>
            <w:tcW w:w="1178" w:type="dxa"/>
            <w:hideMark/>
          </w:tcPr>
          <w:p w14:paraId="04840625"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7EC661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623648A" w14:textId="77777777" w:rsidTr="00B93476">
        <w:trPr>
          <w:trHeight w:val="260"/>
        </w:trPr>
        <w:tc>
          <w:tcPr>
            <w:tcW w:w="1129" w:type="dxa"/>
            <w:noWrap/>
            <w:hideMark/>
          </w:tcPr>
          <w:p w14:paraId="122CEC5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WCQ0501</w:t>
            </w:r>
          </w:p>
        </w:tc>
        <w:tc>
          <w:tcPr>
            <w:tcW w:w="980" w:type="dxa"/>
            <w:noWrap/>
            <w:hideMark/>
          </w:tcPr>
          <w:p w14:paraId="607371B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47DF38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2008</w:t>
            </w:r>
          </w:p>
        </w:tc>
        <w:tc>
          <w:tcPr>
            <w:tcW w:w="788" w:type="dxa"/>
            <w:hideMark/>
          </w:tcPr>
          <w:p w14:paraId="5999961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741F4D2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0.023</w:t>
            </w:r>
          </w:p>
        </w:tc>
        <w:tc>
          <w:tcPr>
            <w:tcW w:w="753" w:type="dxa"/>
            <w:hideMark/>
          </w:tcPr>
          <w:p w14:paraId="6FDF29A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799" w:type="dxa"/>
            <w:hideMark/>
          </w:tcPr>
          <w:p w14:paraId="5F4EDC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0.086</w:t>
            </w:r>
          </w:p>
        </w:tc>
        <w:tc>
          <w:tcPr>
            <w:tcW w:w="1178" w:type="dxa"/>
            <w:hideMark/>
          </w:tcPr>
          <w:p w14:paraId="6F753C1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F8FAE6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264D62D" w14:textId="77777777" w:rsidTr="00B93476">
        <w:trPr>
          <w:trHeight w:val="260"/>
        </w:trPr>
        <w:tc>
          <w:tcPr>
            <w:tcW w:w="1129" w:type="dxa"/>
            <w:noWrap/>
            <w:hideMark/>
          </w:tcPr>
          <w:p w14:paraId="56D4CCF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WCQ0504</w:t>
            </w:r>
          </w:p>
        </w:tc>
        <w:tc>
          <w:tcPr>
            <w:tcW w:w="980" w:type="dxa"/>
            <w:noWrap/>
            <w:hideMark/>
          </w:tcPr>
          <w:p w14:paraId="3CC8CAF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Domestic</w:t>
            </w:r>
          </w:p>
        </w:tc>
        <w:tc>
          <w:tcPr>
            <w:tcW w:w="1067" w:type="dxa"/>
            <w:noWrap/>
            <w:hideMark/>
          </w:tcPr>
          <w:p w14:paraId="7E205E3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2011</w:t>
            </w:r>
          </w:p>
        </w:tc>
        <w:tc>
          <w:tcPr>
            <w:tcW w:w="788" w:type="dxa"/>
            <w:hideMark/>
          </w:tcPr>
          <w:p w14:paraId="3ACC66E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w:t>
            </w:r>
          </w:p>
        </w:tc>
        <w:tc>
          <w:tcPr>
            <w:tcW w:w="672" w:type="dxa"/>
            <w:noWrap/>
            <w:hideMark/>
          </w:tcPr>
          <w:p w14:paraId="4E94D22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0.043</w:t>
            </w:r>
          </w:p>
        </w:tc>
        <w:tc>
          <w:tcPr>
            <w:tcW w:w="753" w:type="dxa"/>
            <w:hideMark/>
          </w:tcPr>
          <w:p w14:paraId="3E50313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0.001</w:t>
            </w:r>
          </w:p>
        </w:tc>
        <w:tc>
          <w:tcPr>
            <w:tcW w:w="799" w:type="dxa"/>
            <w:hideMark/>
          </w:tcPr>
          <w:p w14:paraId="257DB4A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0.112</w:t>
            </w:r>
          </w:p>
        </w:tc>
        <w:tc>
          <w:tcPr>
            <w:tcW w:w="1178" w:type="dxa"/>
            <w:hideMark/>
          </w:tcPr>
          <w:p w14:paraId="6288F73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B80AC7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B313584" w14:textId="77777777" w:rsidTr="00B93476">
        <w:trPr>
          <w:trHeight w:val="260"/>
        </w:trPr>
        <w:tc>
          <w:tcPr>
            <w:tcW w:w="1129" w:type="dxa"/>
            <w:noWrap/>
            <w:hideMark/>
          </w:tcPr>
          <w:p w14:paraId="017955B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WCQ0515</w:t>
            </w:r>
          </w:p>
        </w:tc>
        <w:tc>
          <w:tcPr>
            <w:tcW w:w="980" w:type="dxa"/>
            <w:noWrap/>
            <w:hideMark/>
          </w:tcPr>
          <w:p w14:paraId="26DB01E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AE42D3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2014</w:t>
            </w:r>
          </w:p>
        </w:tc>
        <w:tc>
          <w:tcPr>
            <w:tcW w:w="788" w:type="dxa"/>
            <w:hideMark/>
          </w:tcPr>
          <w:p w14:paraId="5EA794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5E052B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0.992</w:t>
            </w:r>
          </w:p>
        </w:tc>
        <w:tc>
          <w:tcPr>
            <w:tcW w:w="753" w:type="dxa"/>
            <w:hideMark/>
          </w:tcPr>
          <w:p w14:paraId="076D7C4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0.966</w:t>
            </w:r>
          </w:p>
        </w:tc>
        <w:tc>
          <w:tcPr>
            <w:tcW w:w="799" w:type="dxa"/>
            <w:hideMark/>
          </w:tcPr>
          <w:p w14:paraId="0E45D4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7E9FCD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14-16</w:t>
            </w:r>
          </w:p>
        </w:tc>
        <w:tc>
          <w:tcPr>
            <w:tcW w:w="1560" w:type="dxa"/>
            <w:noWrap/>
            <w:hideMark/>
          </w:tcPr>
          <w:p w14:paraId="5695C84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47BE453" w14:textId="77777777" w:rsidTr="00B93476">
        <w:trPr>
          <w:trHeight w:val="260"/>
        </w:trPr>
        <w:tc>
          <w:tcPr>
            <w:tcW w:w="1129" w:type="dxa"/>
            <w:noWrap/>
            <w:hideMark/>
          </w:tcPr>
          <w:p w14:paraId="39DEEE1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WCQ0519</w:t>
            </w:r>
          </w:p>
        </w:tc>
        <w:tc>
          <w:tcPr>
            <w:tcW w:w="980" w:type="dxa"/>
            <w:noWrap/>
            <w:hideMark/>
          </w:tcPr>
          <w:p w14:paraId="386163E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B41F2C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2010</w:t>
            </w:r>
          </w:p>
        </w:tc>
        <w:tc>
          <w:tcPr>
            <w:tcW w:w="788" w:type="dxa"/>
            <w:hideMark/>
          </w:tcPr>
          <w:p w14:paraId="7C0A90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0.283</w:t>
            </w:r>
          </w:p>
        </w:tc>
        <w:tc>
          <w:tcPr>
            <w:tcW w:w="672" w:type="dxa"/>
            <w:noWrap/>
            <w:hideMark/>
          </w:tcPr>
          <w:p w14:paraId="3C4A2C2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0.271</w:t>
            </w:r>
          </w:p>
        </w:tc>
        <w:tc>
          <w:tcPr>
            <w:tcW w:w="753" w:type="dxa"/>
            <w:hideMark/>
          </w:tcPr>
          <w:p w14:paraId="048C75F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0.164</w:t>
            </w:r>
          </w:p>
        </w:tc>
        <w:tc>
          <w:tcPr>
            <w:tcW w:w="799" w:type="dxa"/>
            <w:hideMark/>
          </w:tcPr>
          <w:p w14:paraId="1B96352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0.387</w:t>
            </w:r>
          </w:p>
        </w:tc>
        <w:tc>
          <w:tcPr>
            <w:tcW w:w="1178" w:type="dxa"/>
            <w:hideMark/>
          </w:tcPr>
          <w:p w14:paraId="6C81403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589D9F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FBEFACC" w14:textId="77777777" w:rsidTr="00B93476">
        <w:trPr>
          <w:trHeight w:val="260"/>
        </w:trPr>
        <w:tc>
          <w:tcPr>
            <w:tcW w:w="1129" w:type="dxa"/>
            <w:noWrap/>
            <w:hideMark/>
          </w:tcPr>
          <w:p w14:paraId="1FF306D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WCQ0527</w:t>
            </w:r>
          </w:p>
        </w:tc>
        <w:tc>
          <w:tcPr>
            <w:tcW w:w="980" w:type="dxa"/>
            <w:noWrap/>
            <w:hideMark/>
          </w:tcPr>
          <w:p w14:paraId="495A32E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245FCF1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0A9872E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0.229</w:t>
            </w:r>
          </w:p>
        </w:tc>
        <w:tc>
          <w:tcPr>
            <w:tcW w:w="672" w:type="dxa"/>
            <w:noWrap/>
            <w:hideMark/>
          </w:tcPr>
          <w:p w14:paraId="157D080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0.294</w:t>
            </w:r>
          </w:p>
        </w:tc>
        <w:tc>
          <w:tcPr>
            <w:tcW w:w="753" w:type="dxa"/>
            <w:hideMark/>
          </w:tcPr>
          <w:p w14:paraId="78AA7F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0.183</w:t>
            </w:r>
          </w:p>
        </w:tc>
        <w:tc>
          <w:tcPr>
            <w:tcW w:w="799" w:type="dxa"/>
            <w:hideMark/>
          </w:tcPr>
          <w:p w14:paraId="3FD9665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0.412</w:t>
            </w:r>
          </w:p>
        </w:tc>
        <w:tc>
          <w:tcPr>
            <w:tcW w:w="1178" w:type="dxa"/>
            <w:hideMark/>
          </w:tcPr>
          <w:p w14:paraId="12374C02" w14:textId="301FEE60" w:rsidR="005C25BE" w:rsidRPr="00C766CB" w:rsidRDefault="005C25BE" w:rsidP="005C25BE">
            <w:pPr>
              <w:jc w:val="right"/>
              <w:rPr>
                <w:rFonts w:eastAsia="Times New Roman" w:cstheme="minorHAnsi"/>
                <w:sz w:val="20"/>
                <w:szCs w:val="20"/>
                <w:lang w:eastAsia="en-GB"/>
              </w:rPr>
            </w:pPr>
            <w:r>
              <w:rPr>
                <w:rFonts w:eastAsia="Times New Roman" w:cstheme="minorHAnsi"/>
                <w:sz w:val="20"/>
                <w:szCs w:val="20"/>
                <w:lang w:eastAsia="en-GB"/>
              </w:rPr>
              <w:t>11-14</w:t>
            </w:r>
          </w:p>
        </w:tc>
        <w:tc>
          <w:tcPr>
            <w:tcW w:w="1560" w:type="dxa"/>
            <w:noWrap/>
            <w:hideMark/>
          </w:tcPr>
          <w:p w14:paraId="6E6B91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4EC85C4" w14:textId="77777777" w:rsidTr="00B93476">
        <w:trPr>
          <w:trHeight w:val="260"/>
        </w:trPr>
        <w:tc>
          <w:tcPr>
            <w:tcW w:w="1129" w:type="dxa"/>
            <w:noWrap/>
            <w:hideMark/>
          </w:tcPr>
          <w:p w14:paraId="4CA8433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WCQ0528</w:t>
            </w:r>
          </w:p>
        </w:tc>
        <w:tc>
          <w:tcPr>
            <w:tcW w:w="980" w:type="dxa"/>
            <w:noWrap/>
            <w:hideMark/>
          </w:tcPr>
          <w:p w14:paraId="6E269BE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5A378C0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2009</w:t>
            </w:r>
          </w:p>
        </w:tc>
        <w:tc>
          <w:tcPr>
            <w:tcW w:w="788" w:type="dxa"/>
            <w:hideMark/>
          </w:tcPr>
          <w:p w14:paraId="200337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0.732</w:t>
            </w:r>
          </w:p>
        </w:tc>
        <w:tc>
          <w:tcPr>
            <w:tcW w:w="672" w:type="dxa"/>
            <w:noWrap/>
            <w:hideMark/>
          </w:tcPr>
          <w:p w14:paraId="36796AC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0.727</w:t>
            </w:r>
          </w:p>
        </w:tc>
        <w:tc>
          <w:tcPr>
            <w:tcW w:w="753" w:type="dxa"/>
            <w:hideMark/>
          </w:tcPr>
          <w:p w14:paraId="6B02784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0.613</w:t>
            </w:r>
          </w:p>
        </w:tc>
        <w:tc>
          <w:tcPr>
            <w:tcW w:w="799" w:type="dxa"/>
            <w:hideMark/>
          </w:tcPr>
          <w:p w14:paraId="58CE5FF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0.831</w:t>
            </w:r>
          </w:p>
        </w:tc>
        <w:tc>
          <w:tcPr>
            <w:tcW w:w="1178" w:type="dxa"/>
            <w:hideMark/>
          </w:tcPr>
          <w:p w14:paraId="00455F54"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066DB0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7B021E6" w14:textId="77777777" w:rsidTr="00B93476">
        <w:trPr>
          <w:trHeight w:val="260"/>
        </w:trPr>
        <w:tc>
          <w:tcPr>
            <w:tcW w:w="1129" w:type="dxa"/>
            <w:noWrap/>
            <w:hideMark/>
          </w:tcPr>
          <w:p w14:paraId="00D46E3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WCQ0529</w:t>
            </w:r>
          </w:p>
        </w:tc>
        <w:tc>
          <w:tcPr>
            <w:tcW w:w="980" w:type="dxa"/>
            <w:noWrap/>
            <w:hideMark/>
          </w:tcPr>
          <w:p w14:paraId="7095B0E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39B1117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8F75DE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0.783</w:t>
            </w:r>
          </w:p>
        </w:tc>
        <w:tc>
          <w:tcPr>
            <w:tcW w:w="672" w:type="dxa"/>
            <w:noWrap/>
            <w:hideMark/>
          </w:tcPr>
          <w:p w14:paraId="24D9C9F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0.733</w:t>
            </w:r>
          </w:p>
        </w:tc>
        <w:tc>
          <w:tcPr>
            <w:tcW w:w="753" w:type="dxa"/>
            <w:hideMark/>
          </w:tcPr>
          <w:p w14:paraId="5227112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0.621</w:t>
            </w:r>
          </w:p>
        </w:tc>
        <w:tc>
          <w:tcPr>
            <w:tcW w:w="799" w:type="dxa"/>
            <w:hideMark/>
          </w:tcPr>
          <w:p w14:paraId="3FC9027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0.834</w:t>
            </w:r>
          </w:p>
        </w:tc>
        <w:tc>
          <w:tcPr>
            <w:tcW w:w="1178" w:type="dxa"/>
            <w:hideMark/>
          </w:tcPr>
          <w:p w14:paraId="1D717E0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5FBCB3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4E5E058" w14:textId="77777777" w:rsidTr="00B93476">
        <w:trPr>
          <w:trHeight w:val="260"/>
        </w:trPr>
        <w:tc>
          <w:tcPr>
            <w:tcW w:w="1129" w:type="dxa"/>
            <w:noWrap/>
            <w:hideMark/>
          </w:tcPr>
          <w:p w14:paraId="4B11466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WCQ0531</w:t>
            </w:r>
          </w:p>
        </w:tc>
        <w:tc>
          <w:tcPr>
            <w:tcW w:w="980" w:type="dxa"/>
            <w:noWrap/>
            <w:hideMark/>
          </w:tcPr>
          <w:p w14:paraId="70C5B83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C3868D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4B1C260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1EBAD7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0.979</w:t>
            </w:r>
          </w:p>
        </w:tc>
        <w:tc>
          <w:tcPr>
            <w:tcW w:w="753" w:type="dxa"/>
            <w:hideMark/>
          </w:tcPr>
          <w:p w14:paraId="196B712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0.926</w:t>
            </w:r>
          </w:p>
        </w:tc>
        <w:tc>
          <w:tcPr>
            <w:tcW w:w="799" w:type="dxa"/>
            <w:hideMark/>
          </w:tcPr>
          <w:p w14:paraId="49E179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A0D7E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22C89AC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4572FA5" w14:textId="77777777" w:rsidTr="00B93476">
        <w:trPr>
          <w:trHeight w:val="260"/>
        </w:trPr>
        <w:tc>
          <w:tcPr>
            <w:tcW w:w="1129" w:type="dxa"/>
            <w:noWrap/>
            <w:hideMark/>
          </w:tcPr>
          <w:p w14:paraId="01DC379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WCQ0540</w:t>
            </w:r>
          </w:p>
        </w:tc>
        <w:tc>
          <w:tcPr>
            <w:tcW w:w="980" w:type="dxa"/>
            <w:noWrap/>
            <w:hideMark/>
          </w:tcPr>
          <w:p w14:paraId="784E128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62950A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A0833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07B7C8C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0.988</w:t>
            </w:r>
          </w:p>
        </w:tc>
        <w:tc>
          <w:tcPr>
            <w:tcW w:w="753" w:type="dxa"/>
            <w:hideMark/>
          </w:tcPr>
          <w:p w14:paraId="309DCE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w:t>
            </w:r>
          </w:p>
        </w:tc>
        <w:tc>
          <w:tcPr>
            <w:tcW w:w="799" w:type="dxa"/>
            <w:hideMark/>
          </w:tcPr>
          <w:p w14:paraId="3111D43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407703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C67C75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E3CEA2B" w14:textId="77777777" w:rsidTr="00B93476">
        <w:trPr>
          <w:trHeight w:val="260"/>
        </w:trPr>
        <w:tc>
          <w:tcPr>
            <w:tcW w:w="1129" w:type="dxa"/>
            <w:noWrap/>
            <w:hideMark/>
          </w:tcPr>
          <w:p w14:paraId="0FCB9B1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WCQ0541</w:t>
            </w:r>
          </w:p>
        </w:tc>
        <w:tc>
          <w:tcPr>
            <w:tcW w:w="980" w:type="dxa"/>
            <w:noWrap/>
            <w:hideMark/>
          </w:tcPr>
          <w:p w14:paraId="1109AC8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B2BA0F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13CADD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8AEB26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0.986</w:t>
            </w:r>
          </w:p>
        </w:tc>
        <w:tc>
          <w:tcPr>
            <w:tcW w:w="753" w:type="dxa"/>
            <w:hideMark/>
          </w:tcPr>
          <w:p w14:paraId="10FF76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0.942</w:t>
            </w:r>
          </w:p>
        </w:tc>
        <w:tc>
          <w:tcPr>
            <w:tcW w:w="799" w:type="dxa"/>
            <w:hideMark/>
          </w:tcPr>
          <w:p w14:paraId="337BB9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C8F33CF"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CC35FB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82B0226" w14:textId="77777777" w:rsidTr="00B93476">
        <w:trPr>
          <w:trHeight w:val="260"/>
        </w:trPr>
        <w:tc>
          <w:tcPr>
            <w:tcW w:w="1129" w:type="dxa"/>
            <w:noWrap/>
            <w:hideMark/>
          </w:tcPr>
          <w:p w14:paraId="41F04DE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WCQ0544</w:t>
            </w:r>
          </w:p>
        </w:tc>
        <w:tc>
          <w:tcPr>
            <w:tcW w:w="980" w:type="dxa"/>
            <w:noWrap/>
            <w:hideMark/>
          </w:tcPr>
          <w:p w14:paraId="3AE9B8C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361F7D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06ED0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633123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0.987</w:t>
            </w:r>
          </w:p>
        </w:tc>
        <w:tc>
          <w:tcPr>
            <w:tcW w:w="753" w:type="dxa"/>
            <w:hideMark/>
          </w:tcPr>
          <w:p w14:paraId="304FE4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0.944</w:t>
            </w:r>
          </w:p>
        </w:tc>
        <w:tc>
          <w:tcPr>
            <w:tcW w:w="799" w:type="dxa"/>
            <w:hideMark/>
          </w:tcPr>
          <w:p w14:paraId="0404F9B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DEBFFA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w:t>
            </w:r>
          </w:p>
        </w:tc>
        <w:tc>
          <w:tcPr>
            <w:tcW w:w="1560" w:type="dxa"/>
            <w:noWrap/>
            <w:hideMark/>
          </w:tcPr>
          <w:p w14:paraId="71BA6E6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C870B3F" w14:textId="77777777" w:rsidTr="00B93476">
        <w:trPr>
          <w:trHeight w:val="260"/>
        </w:trPr>
        <w:tc>
          <w:tcPr>
            <w:tcW w:w="1129" w:type="dxa"/>
            <w:noWrap/>
            <w:hideMark/>
          </w:tcPr>
          <w:p w14:paraId="44FE284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WCQ0545</w:t>
            </w:r>
          </w:p>
        </w:tc>
        <w:tc>
          <w:tcPr>
            <w:tcW w:w="980" w:type="dxa"/>
            <w:noWrap/>
            <w:hideMark/>
          </w:tcPr>
          <w:p w14:paraId="655BCF4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E2CE74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6BB1B05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AC6C4C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0.984</w:t>
            </w:r>
          </w:p>
        </w:tc>
        <w:tc>
          <w:tcPr>
            <w:tcW w:w="753" w:type="dxa"/>
            <w:hideMark/>
          </w:tcPr>
          <w:p w14:paraId="5677278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0.934</w:t>
            </w:r>
          </w:p>
        </w:tc>
        <w:tc>
          <w:tcPr>
            <w:tcW w:w="799" w:type="dxa"/>
            <w:hideMark/>
          </w:tcPr>
          <w:p w14:paraId="343388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80F6EF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432138A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1ECACB1" w14:textId="77777777" w:rsidTr="00B93476">
        <w:trPr>
          <w:trHeight w:val="260"/>
        </w:trPr>
        <w:tc>
          <w:tcPr>
            <w:tcW w:w="1129" w:type="dxa"/>
            <w:noWrap/>
            <w:hideMark/>
          </w:tcPr>
          <w:p w14:paraId="13C7730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lastRenderedPageBreak/>
              <w:t>WCQ0546</w:t>
            </w:r>
          </w:p>
        </w:tc>
        <w:tc>
          <w:tcPr>
            <w:tcW w:w="980" w:type="dxa"/>
            <w:noWrap/>
            <w:hideMark/>
          </w:tcPr>
          <w:p w14:paraId="65940F2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C156B6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CC66F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3B982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0.985</w:t>
            </w:r>
          </w:p>
        </w:tc>
        <w:tc>
          <w:tcPr>
            <w:tcW w:w="753" w:type="dxa"/>
            <w:hideMark/>
          </w:tcPr>
          <w:p w14:paraId="3ECA5E4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0.941</w:t>
            </w:r>
          </w:p>
        </w:tc>
        <w:tc>
          <w:tcPr>
            <w:tcW w:w="799" w:type="dxa"/>
            <w:hideMark/>
          </w:tcPr>
          <w:p w14:paraId="748EE03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83CA0C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19.5</w:t>
            </w:r>
          </w:p>
        </w:tc>
        <w:tc>
          <w:tcPr>
            <w:tcW w:w="1560" w:type="dxa"/>
            <w:noWrap/>
            <w:hideMark/>
          </w:tcPr>
          <w:p w14:paraId="38F1DE5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650B95C" w14:textId="77777777" w:rsidTr="00B93476">
        <w:trPr>
          <w:trHeight w:val="260"/>
        </w:trPr>
        <w:tc>
          <w:tcPr>
            <w:tcW w:w="1129" w:type="dxa"/>
            <w:noWrap/>
            <w:hideMark/>
          </w:tcPr>
          <w:p w14:paraId="5FA9D56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WCQ0547</w:t>
            </w:r>
          </w:p>
        </w:tc>
        <w:tc>
          <w:tcPr>
            <w:tcW w:w="980" w:type="dxa"/>
            <w:noWrap/>
            <w:hideMark/>
          </w:tcPr>
          <w:p w14:paraId="116C6E6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7D3BEF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6152760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3387CC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0.977</w:t>
            </w:r>
          </w:p>
        </w:tc>
        <w:tc>
          <w:tcPr>
            <w:tcW w:w="753" w:type="dxa"/>
            <w:hideMark/>
          </w:tcPr>
          <w:p w14:paraId="7BCBACC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0.917</w:t>
            </w:r>
          </w:p>
        </w:tc>
        <w:tc>
          <w:tcPr>
            <w:tcW w:w="799" w:type="dxa"/>
            <w:hideMark/>
          </w:tcPr>
          <w:p w14:paraId="4FAF39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04B8D5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3D7AAD2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DC2DF31" w14:textId="77777777" w:rsidTr="00B93476">
        <w:trPr>
          <w:trHeight w:val="260"/>
        </w:trPr>
        <w:tc>
          <w:tcPr>
            <w:tcW w:w="1129" w:type="dxa"/>
            <w:noWrap/>
            <w:hideMark/>
          </w:tcPr>
          <w:p w14:paraId="01E3C74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WCQ0549</w:t>
            </w:r>
          </w:p>
        </w:tc>
        <w:tc>
          <w:tcPr>
            <w:tcW w:w="980" w:type="dxa"/>
            <w:noWrap/>
            <w:hideMark/>
          </w:tcPr>
          <w:p w14:paraId="1A5FD15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8EFEB4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5722C5E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6C0E51E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0.985</w:t>
            </w:r>
          </w:p>
        </w:tc>
        <w:tc>
          <w:tcPr>
            <w:tcW w:w="753" w:type="dxa"/>
            <w:hideMark/>
          </w:tcPr>
          <w:p w14:paraId="7C6A07B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0.936</w:t>
            </w:r>
          </w:p>
        </w:tc>
        <w:tc>
          <w:tcPr>
            <w:tcW w:w="799" w:type="dxa"/>
            <w:hideMark/>
          </w:tcPr>
          <w:p w14:paraId="0AB6622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1DF4875"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DEB7A6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82471CD" w14:textId="77777777" w:rsidTr="00B93476">
        <w:trPr>
          <w:trHeight w:val="260"/>
        </w:trPr>
        <w:tc>
          <w:tcPr>
            <w:tcW w:w="1129" w:type="dxa"/>
            <w:noWrap/>
            <w:hideMark/>
          </w:tcPr>
          <w:p w14:paraId="07F9094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WCQ0550</w:t>
            </w:r>
          </w:p>
        </w:tc>
        <w:tc>
          <w:tcPr>
            <w:tcW w:w="980" w:type="dxa"/>
            <w:noWrap/>
            <w:hideMark/>
          </w:tcPr>
          <w:p w14:paraId="77E4F42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57676F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4CBDFD8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FB4E9A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0.977</w:t>
            </w:r>
          </w:p>
        </w:tc>
        <w:tc>
          <w:tcPr>
            <w:tcW w:w="753" w:type="dxa"/>
            <w:hideMark/>
          </w:tcPr>
          <w:p w14:paraId="4A75A1C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0.923</w:t>
            </w:r>
          </w:p>
        </w:tc>
        <w:tc>
          <w:tcPr>
            <w:tcW w:w="799" w:type="dxa"/>
            <w:hideMark/>
          </w:tcPr>
          <w:p w14:paraId="1DCC733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76DAF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19.5</w:t>
            </w:r>
          </w:p>
        </w:tc>
        <w:tc>
          <w:tcPr>
            <w:tcW w:w="1560" w:type="dxa"/>
            <w:noWrap/>
            <w:hideMark/>
          </w:tcPr>
          <w:p w14:paraId="55E4086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48187D5" w14:textId="77777777" w:rsidTr="00B93476">
        <w:trPr>
          <w:trHeight w:val="260"/>
        </w:trPr>
        <w:tc>
          <w:tcPr>
            <w:tcW w:w="1129" w:type="dxa"/>
            <w:noWrap/>
            <w:hideMark/>
          </w:tcPr>
          <w:p w14:paraId="192E996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WCQ0551</w:t>
            </w:r>
          </w:p>
        </w:tc>
        <w:tc>
          <w:tcPr>
            <w:tcW w:w="980" w:type="dxa"/>
            <w:noWrap/>
            <w:hideMark/>
          </w:tcPr>
          <w:p w14:paraId="2BBF7BF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C03055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4AF0182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7DB18E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0.975</w:t>
            </w:r>
          </w:p>
        </w:tc>
        <w:tc>
          <w:tcPr>
            <w:tcW w:w="753" w:type="dxa"/>
            <w:hideMark/>
          </w:tcPr>
          <w:p w14:paraId="2B586C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0.918</w:t>
            </w:r>
          </w:p>
        </w:tc>
        <w:tc>
          <w:tcPr>
            <w:tcW w:w="799" w:type="dxa"/>
            <w:hideMark/>
          </w:tcPr>
          <w:p w14:paraId="7A40B4B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F62E24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w:t>
            </w:r>
          </w:p>
        </w:tc>
        <w:tc>
          <w:tcPr>
            <w:tcW w:w="1560" w:type="dxa"/>
            <w:noWrap/>
            <w:hideMark/>
          </w:tcPr>
          <w:p w14:paraId="2F8E633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9E4F4FB" w14:textId="77777777" w:rsidTr="00B93476">
        <w:trPr>
          <w:trHeight w:val="260"/>
        </w:trPr>
        <w:tc>
          <w:tcPr>
            <w:tcW w:w="1129" w:type="dxa"/>
            <w:noWrap/>
            <w:hideMark/>
          </w:tcPr>
          <w:p w14:paraId="7844AF1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WCQ0552</w:t>
            </w:r>
          </w:p>
        </w:tc>
        <w:tc>
          <w:tcPr>
            <w:tcW w:w="980" w:type="dxa"/>
            <w:noWrap/>
            <w:hideMark/>
          </w:tcPr>
          <w:p w14:paraId="7DFE3F2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DCA8D2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7E96932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197DB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0.968</w:t>
            </w:r>
          </w:p>
        </w:tc>
        <w:tc>
          <w:tcPr>
            <w:tcW w:w="753" w:type="dxa"/>
            <w:hideMark/>
          </w:tcPr>
          <w:p w14:paraId="69C0BE3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w:t>
            </w:r>
          </w:p>
        </w:tc>
        <w:tc>
          <w:tcPr>
            <w:tcW w:w="799" w:type="dxa"/>
            <w:hideMark/>
          </w:tcPr>
          <w:p w14:paraId="224F297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1F6850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19.5</w:t>
            </w:r>
          </w:p>
        </w:tc>
        <w:tc>
          <w:tcPr>
            <w:tcW w:w="1560" w:type="dxa"/>
            <w:noWrap/>
            <w:hideMark/>
          </w:tcPr>
          <w:p w14:paraId="7959823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9E54F29" w14:textId="77777777" w:rsidTr="00B93476">
        <w:trPr>
          <w:trHeight w:val="260"/>
        </w:trPr>
        <w:tc>
          <w:tcPr>
            <w:tcW w:w="1129" w:type="dxa"/>
            <w:noWrap/>
            <w:hideMark/>
          </w:tcPr>
          <w:p w14:paraId="5F97373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WCQ0553</w:t>
            </w:r>
          </w:p>
        </w:tc>
        <w:tc>
          <w:tcPr>
            <w:tcW w:w="980" w:type="dxa"/>
            <w:noWrap/>
            <w:hideMark/>
          </w:tcPr>
          <w:p w14:paraId="472D564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15499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158BA8D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9D96B8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0.981</w:t>
            </w:r>
          </w:p>
        </w:tc>
        <w:tc>
          <w:tcPr>
            <w:tcW w:w="753" w:type="dxa"/>
            <w:hideMark/>
          </w:tcPr>
          <w:p w14:paraId="14FF7DC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0.935</w:t>
            </w:r>
          </w:p>
        </w:tc>
        <w:tc>
          <w:tcPr>
            <w:tcW w:w="799" w:type="dxa"/>
            <w:hideMark/>
          </w:tcPr>
          <w:p w14:paraId="288808D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5C6FA2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17.5</w:t>
            </w:r>
          </w:p>
        </w:tc>
        <w:tc>
          <w:tcPr>
            <w:tcW w:w="1560" w:type="dxa"/>
            <w:noWrap/>
            <w:hideMark/>
          </w:tcPr>
          <w:p w14:paraId="3D77041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448F511" w14:textId="77777777" w:rsidTr="00B93476">
        <w:trPr>
          <w:trHeight w:val="260"/>
        </w:trPr>
        <w:tc>
          <w:tcPr>
            <w:tcW w:w="1129" w:type="dxa"/>
            <w:noWrap/>
            <w:hideMark/>
          </w:tcPr>
          <w:p w14:paraId="0D1A991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WCQ0554</w:t>
            </w:r>
          </w:p>
        </w:tc>
        <w:tc>
          <w:tcPr>
            <w:tcW w:w="980" w:type="dxa"/>
            <w:noWrap/>
            <w:hideMark/>
          </w:tcPr>
          <w:p w14:paraId="506F958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3C7CF7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036E819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416D44C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0.955</w:t>
            </w:r>
          </w:p>
        </w:tc>
        <w:tc>
          <w:tcPr>
            <w:tcW w:w="753" w:type="dxa"/>
            <w:hideMark/>
          </w:tcPr>
          <w:p w14:paraId="17F493D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0.861</w:t>
            </w:r>
          </w:p>
        </w:tc>
        <w:tc>
          <w:tcPr>
            <w:tcW w:w="799" w:type="dxa"/>
            <w:hideMark/>
          </w:tcPr>
          <w:p w14:paraId="1CD830C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CD48A2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0C3D82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063FEE3" w14:textId="77777777" w:rsidTr="00B93476">
        <w:trPr>
          <w:trHeight w:val="260"/>
        </w:trPr>
        <w:tc>
          <w:tcPr>
            <w:tcW w:w="1129" w:type="dxa"/>
            <w:noWrap/>
            <w:hideMark/>
          </w:tcPr>
          <w:p w14:paraId="1DEE420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WCQ0555</w:t>
            </w:r>
          </w:p>
        </w:tc>
        <w:tc>
          <w:tcPr>
            <w:tcW w:w="980" w:type="dxa"/>
            <w:noWrap/>
            <w:hideMark/>
          </w:tcPr>
          <w:p w14:paraId="5866D60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C2D0D0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67599A8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3896CD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0.943</w:t>
            </w:r>
          </w:p>
        </w:tc>
        <w:tc>
          <w:tcPr>
            <w:tcW w:w="753" w:type="dxa"/>
            <w:hideMark/>
          </w:tcPr>
          <w:p w14:paraId="7A20E7A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w:t>
            </w:r>
          </w:p>
        </w:tc>
        <w:tc>
          <w:tcPr>
            <w:tcW w:w="799" w:type="dxa"/>
            <w:hideMark/>
          </w:tcPr>
          <w:p w14:paraId="5B645F4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4A78CF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1AD6E03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08C7DED" w14:textId="77777777" w:rsidTr="00B93476">
        <w:trPr>
          <w:trHeight w:val="260"/>
        </w:trPr>
        <w:tc>
          <w:tcPr>
            <w:tcW w:w="1129" w:type="dxa"/>
            <w:noWrap/>
            <w:hideMark/>
          </w:tcPr>
          <w:p w14:paraId="573615B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WCQ0556</w:t>
            </w:r>
          </w:p>
        </w:tc>
        <w:tc>
          <w:tcPr>
            <w:tcW w:w="980" w:type="dxa"/>
            <w:noWrap/>
            <w:hideMark/>
          </w:tcPr>
          <w:p w14:paraId="50EB0F3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4B3FB6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67C1C99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05F476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0.975</w:t>
            </w:r>
          </w:p>
        </w:tc>
        <w:tc>
          <w:tcPr>
            <w:tcW w:w="753" w:type="dxa"/>
            <w:hideMark/>
          </w:tcPr>
          <w:p w14:paraId="3243E27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0.908</w:t>
            </w:r>
          </w:p>
        </w:tc>
        <w:tc>
          <w:tcPr>
            <w:tcW w:w="799" w:type="dxa"/>
            <w:hideMark/>
          </w:tcPr>
          <w:p w14:paraId="715395B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EA481CD"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8145EF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8AF1AD3" w14:textId="77777777" w:rsidTr="00B93476">
        <w:trPr>
          <w:trHeight w:val="260"/>
        </w:trPr>
        <w:tc>
          <w:tcPr>
            <w:tcW w:w="1129" w:type="dxa"/>
            <w:noWrap/>
            <w:hideMark/>
          </w:tcPr>
          <w:p w14:paraId="68C7D68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WCQ0557</w:t>
            </w:r>
          </w:p>
        </w:tc>
        <w:tc>
          <w:tcPr>
            <w:tcW w:w="980" w:type="dxa"/>
            <w:noWrap/>
            <w:hideMark/>
          </w:tcPr>
          <w:p w14:paraId="557D9BF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ED4F89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5B50C87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672" w:type="dxa"/>
            <w:noWrap/>
            <w:hideMark/>
          </w:tcPr>
          <w:p w14:paraId="4527456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0.843</w:t>
            </w:r>
          </w:p>
        </w:tc>
        <w:tc>
          <w:tcPr>
            <w:tcW w:w="753" w:type="dxa"/>
            <w:hideMark/>
          </w:tcPr>
          <w:p w14:paraId="0E9DBDB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0.74</w:t>
            </w:r>
          </w:p>
        </w:tc>
        <w:tc>
          <w:tcPr>
            <w:tcW w:w="799" w:type="dxa"/>
            <w:hideMark/>
          </w:tcPr>
          <w:p w14:paraId="548495C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1178" w:type="dxa"/>
            <w:hideMark/>
          </w:tcPr>
          <w:p w14:paraId="7D740F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13.5</w:t>
            </w:r>
          </w:p>
        </w:tc>
        <w:tc>
          <w:tcPr>
            <w:tcW w:w="1560" w:type="dxa"/>
            <w:noWrap/>
            <w:hideMark/>
          </w:tcPr>
          <w:p w14:paraId="6874174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EEE132A" w14:textId="77777777" w:rsidTr="00B93476">
        <w:trPr>
          <w:trHeight w:val="260"/>
        </w:trPr>
        <w:tc>
          <w:tcPr>
            <w:tcW w:w="1129" w:type="dxa"/>
            <w:noWrap/>
            <w:hideMark/>
          </w:tcPr>
          <w:p w14:paraId="00A4E46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WCQ0558</w:t>
            </w:r>
          </w:p>
        </w:tc>
        <w:tc>
          <w:tcPr>
            <w:tcW w:w="980" w:type="dxa"/>
            <w:noWrap/>
            <w:hideMark/>
          </w:tcPr>
          <w:p w14:paraId="50DBDFE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E2A2EAA" w14:textId="793E819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noWrap/>
            <w:hideMark/>
          </w:tcPr>
          <w:p w14:paraId="534CEB1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48E418E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0.895</w:t>
            </w:r>
          </w:p>
        </w:tc>
        <w:tc>
          <w:tcPr>
            <w:tcW w:w="753" w:type="dxa"/>
            <w:noWrap/>
            <w:hideMark/>
          </w:tcPr>
          <w:p w14:paraId="719BB18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0.798</w:t>
            </w:r>
          </w:p>
        </w:tc>
        <w:tc>
          <w:tcPr>
            <w:tcW w:w="799" w:type="dxa"/>
            <w:noWrap/>
            <w:hideMark/>
          </w:tcPr>
          <w:p w14:paraId="7CF571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0.975</w:t>
            </w:r>
          </w:p>
        </w:tc>
        <w:tc>
          <w:tcPr>
            <w:tcW w:w="1178" w:type="dxa"/>
            <w:hideMark/>
          </w:tcPr>
          <w:p w14:paraId="6EFF4C80"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326B4A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0A18EB80" w14:textId="77777777" w:rsidTr="00B93476">
        <w:trPr>
          <w:trHeight w:val="260"/>
        </w:trPr>
        <w:tc>
          <w:tcPr>
            <w:tcW w:w="1129" w:type="dxa"/>
            <w:noWrap/>
            <w:hideMark/>
          </w:tcPr>
          <w:p w14:paraId="5E61DC3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WCQ0559</w:t>
            </w:r>
          </w:p>
        </w:tc>
        <w:tc>
          <w:tcPr>
            <w:tcW w:w="980" w:type="dxa"/>
            <w:noWrap/>
            <w:hideMark/>
          </w:tcPr>
          <w:p w14:paraId="6B4A1F6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15A3315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30A9CEA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0.912</w:t>
            </w:r>
          </w:p>
        </w:tc>
        <w:tc>
          <w:tcPr>
            <w:tcW w:w="672" w:type="dxa"/>
            <w:noWrap/>
            <w:hideMark/>
          </w:tcPr>
          <w:p w14:paraId="7D6A690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0.825</w:t>
            </w:r>
          </w:p>
        </w:tc>
        <w:tc>
          <w:tcPr>
            <w:tcW w:w="753" w:type="dxa"/>
            <w:hideMark/>
          </w:tcPr>
          <w:p w14:paraId="764D56B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0.721</w:t>
            </w:r>
          </w:p>
        </w:tc>
        <w:tc>
          <w:tcPr>
            <w:tcW w:w="799" w:type="dxa"/>
            <w:hideMark/>
          </w:tcPr>
          <w:p w14:paraId="1004847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0.915</w:t>
            </w:r>
          </w:p>
        </w:tc>
        <w:tc>
          <w:tcPr>
            <w:tcW w:w="1178" w:type="dxa"/>
            <w:hideMark/>
          </w:tcPr>
          <w:p w14:paraId="185ACF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6ECEAEE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4C43029" w14:textId="77777777" w:rsidTr="00B93476">
        <w:trPr>
          <w:trHeight w:val="260"/>
        </w:trPr>
        <w:tc>
          <w:tcPr>
            <w:tcW w:w="1129" w:type="dxa"/>
            <w:noWrap/>
            <w:hideMark/>
          </w:tcPr>
          <w:p w14:paraId="790F52A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WCQ0560</w:t>
            </w:r>
          </w:p>
        </w:tc>
        <w:tc>
          <w:tcPr>
            <w:tcW w:w="980" w:type="dxa"/>
            <w:noWrap/>
            <w:hideMark/>
          </w:tcPr>
          <w:p w14:paraId="5BE2E9F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B36C18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6EAA801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E004F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0.968</w:t>
            </w:r>
          </w:p>
        </w:tc>
        <w:tc>
          <w:tcPr>
            <w:tcW w:w="753" w:type="dxa"/>
            <w:hideMark/>
          </w:tcPr>
          <w:p w14:paraId="0CFD02D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0.891</w:t>
            </w:r>
          </w:p>
        </w:tc>
        <w:tc>
          <w:tcPr>
            <w:tcW w:w="799" w:type="dxa"/>
            <w:hideMark/>
          </w:tcPr>
          <w:p w14:paraId="616333B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35C4017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18</w:t>
            </w:r>
          </w:p>
        </w:tc>
        <w:tc>
          <w:tcPr>
            <w:tcW w:w="1560" w:type="dxa"/>
            <w:noWrap/>
            <w:hideMark/>
          </w:tcPr>
          <w:p w14:paraId="3B793A7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BECFB1F" w14:textId="77777777" w:rsidTr="00B93476">
        <w:trPr>
          <w:trHeight w:val="260"/>
        </w:trPr>
        <w:tc>
          <w:tcPr>
            <w:tcW w:w="1129" w:type="dxa"/>
            <w:noWrap/>
            <w:hideMark/>
          </w:tcPr>
          <w:p w14:paraId="65785B5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WCQ0564</w:t>
            </w:r>
          </w:p>
        </w:tc>
        <w:tc>
          <w:tcPr>
            <w:tcW w:w="980" w:type="dxa"/>
            <w:noWrap/>
            <w:hideMark/>
          </w:tcPr>
          <w:p w14:paraId="5554757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42B28C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26C920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0CFA759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753" w:type="dxa"/>
            <w:hideMark/>
          </w:tcPr>
          <w:p w14:paraId="7F7ED8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0.822</w:t>
            </w:r>
          </w:p>
        </w:tc>
        <w:tc>
          <w:tcPr>
            <w:tcW w:w="799" w:type="dxa"/>
            <w:hideMark/>
          </w:tcPr>
          <w:p w14:paraId="403C309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02153E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17.5</w:t>
            </w:r>
          </w:p>
        </w:tc>
        <w:tc>
          <w:tcPr>
            <w:tcW w:w="1560" w:type="dxa"/>
            <w:noWrap/>
            <w:hideMark/>
          </w:tcPr>
          <w:p w14:paraId="799C4AC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129B936" w14:textId="77777777" w:rsidTr="00B93476">
        <w:trPr>
          <w:trHeight w:val="260"/>
        </w:trPr>
        <w:tc>
          <w:tcPr>
            <w:tcW w:w="1129" w:type="dxa"/>
            <w:noWrap/>
            <w:hideMark/>
          </w:tcPr>
          <w:p w14:paraId="4D6ABDD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WCQ0567</w:t>
            </w:r>
          </w:p>
        </w:tc>
        <w:tc>
          <w:tcPr>
            <w:tcW w:w="980" w:type="dxa"/>
            <w:noWrap/>
            <w:hideMark/>
          </w:tcPr>
          <w:p w14:paraId="1301920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E4C2E3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0B95269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3F5E39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w:t>
            </w:r>
          </w:p>
        </w:tc>
        <w:tc>
          <w:tcPr>
            <w:tcW w:w="753" w:type="dxa"/>
            <w:hideMark/>
          </w:tcPr>
          <w:p w14:paraId="3B29F4C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0.957</w:t>
            </w:r>
          </w:p>
        </w:tc>
        <w:tc>
          <w:tcPr>
            <w:tcW w:w="799" w:type="dxa"/>
            <w:hideMark/>
          </w:tcPr>
          <w:p w14:paraId="53A10C3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45DF56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39CCB2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3916EBF" w14:textId="77777777" w:rsidTr="00B93476">
        <w:trPr>
          <w:trHeight w:val="260"/>
        </w:trPr>
        <w:tc>
          <w:tcPr>
            <w:tcW w:w="1129" w:type="dxa"/>
            <w:noWrap/>
            <w:hideMark/>
          </w:tcPr>
          <w:p w14:paraId="28B308A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WCQ0578</w:t>
            </w:r>
          </w:p>
        </w:tc>
        <w:tc>
          <w:tcPr>
            <w:tcW w:w="980" w:type="dxa"/>
            <w:noWrap/>
            <w:hideMark/>
          </w:tcPr>
          <w:p w14:paraId="775F1BA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6B47F4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2582B34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0.189</w:t>
            </w:r>
          </w:p>
        </w:tc>
        <w:tc>
          <w:tcPr>
            <w:tcW w:w="672" w:type="dxa"/>
            <w:noWrap/>
            <w:hideMark/>
          </w:tcPr>
          <w:p w14:paraId="2223D23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0.144</w:t>
            </w:r>
          </w:p>
        </w:tc>
        <w:tc>
          <w:tcPr>
            <w:tcW w:w="753" w:type="dxa"/>
            <w:hideMark/>
          </w:tcPr>
          <w:p w14:paraId="5344E07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0.065</w:t>
            </w:r>
          </w:p>
        </w:tc>
        <w:tc>
          <w:tcPr>
            <w:tcW w:w="799" w:type="dxa"/>
            <w:hideMark/>
          </w:tcPr>
          <w:p w14:paraId="14636C6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0.236</w:t>
            </w:r>
          </w:p>
        </w:tc>
        <w:tc>
          <w:tcPr>
            <w:tcW w:w="1178" w:type="dxa"/>
            <w:hideMark/>
          </w:tcPr>
          <w:p w14:paraId="45426FF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w:t>
            </w:r>
          </w:p>
        </w:tc>
        <w:tc>
          <w:tcPr>
            <w:tcW w:w="1560" w:type="dxa"/>
            <w:noWrap/>
            <w:hideMark/>
          </w:tcPr>
          <w:p w14:paraId="20CEAB6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1410445" w14:textId="77777777" w:rsidTr="00B93476">
        <w:trPr>
          <w:trHeight w:val="260"/>
        </w:trPr>
        <w:tc>
          <w:tcPr>
            <w:tcW w:w="1129" w:type="dxa"/>
            <w:noWrap/>
            <w:hideMark/>
          </w:tcPr>
          <w:p w14:paraId="6D526C4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WCQ0586</w:t>
            </w:r>
          </w:p>
        </w:tc>
        <w:tc>
          <w:tcPr>
            <w:tcW w:w="980" w:type="dxa"/>
            <w:noWrap/>
            <w:hideMark/>
          </w:tcPr>
          <w:p w14:paraId="0E11BAC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593791C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43DF5FB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w:t>
            </w:r>
          </w:p>
        </w:tc>
        <w:tc>
          <w:tcPr>
            <w:tcW w:w="672" w:type="dxa"/>
            <w:noWrap/>
            <w:hideMark/>
          </w:tcPr>
          <w:p w14:paraId="6B670D8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w:t>
            </w:r>
          </w:p>
        </w:tc>
        <w:tc>
          <w:tcPr>
            <w:tcW w:w="753" w:type="dxa"/>
            <w:hideMark/>
          </w:tcPr>
          <w:p w14:paraId="6B7FA48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0.849</w:t>
            </w:r>
          </w:p>
        </w:tc>
        <w:tc>
          <w:tcPr>
            <w:tcW w:w="799" w:type="dxa"/>
            <w:hideMark/>
          </w:tcPr>
          <w:p w14:paraId="1AD8964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0.989</w:t>
            </w:r>
          </w:p>
        </w:tc>
        <w:tc>
          <w:tcPr>
            <w:tcW w:w="1178" w:type="dxa"/>
            <w:hideMark/>
          </w:tcPr>
          <w:p w14:paraId="02091E2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32D645D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961AAA3" w14:textId="77777777" w:rsidTr="00B93476">
        <w:trPr>
          <w:trHeight w:val="260"/>
        </w:trPr>
        <w:tc>
          <w:tcPr>
            <w:tcW w:w="1129" w:type="dxa"/>
            <w:noWrap/>
            <w:hideMark/>
          </w:tcPr>
          <w:p w14:paraId="164DB56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WCQ0588</w:t>
            </w:r>
          </w:p>
        </w:tc>
        <w:tc>
          <w:tcPr>
            <w:tcW w:w="980" w:type="dxa"/>
            <w:noWrap/>
            <w:hideMark/>
          </w:tcPr>
          <w:p w14:paraId="3E348D8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1254E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0F53A0B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164A5D4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0.982</w:t>
            </w:r>
          </w:p>
        </w:tc>
        <w:tc>
          <w:tcPr>
            <w:tcW w:w="753" w:type="dxa"/>
            <w:hideMark/>
          </w:tcPr>
          <w:p w14:paraId="3DE98AB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0.931</w:t>
            </w:r>
          </w:p>
        </w:tc>
        <w:tc>
          <w:tcPr>
            <w:tcW w:w="799" w:type="dxa"/>
            <w:hideMark/>
          </w:tcPr>
          <w:p w14:paraId="437B010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60E365C6"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EC43CE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06D98D7" w14:textId="77777777" w:rsidTr="00B93476">
        <w:trPr>
          <w:trHeight w:val="260"/>
        </w:trPr>
        <w:tc>
          <w:tcPr>
            <w:tcW w:w="1129" w:type="dxa"/>
            <w:noWrap/>
            <w:hideMark/>
          </w:tcPr>
          <w:p w14:paraId="52DBE99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WCQ0589</w:t>
            </w:r>
          </w:p>
        </w:tc>
        <w:tc>
          <w:tcPr>
            <w:tcW w:w="980" w:type="dxa"/>
            <w:noWrap/>
            <w:hideMark/>
          </w:tcPr>
          <w:p w14:paraId="599CE61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33344C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10E2C3B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0.467</w:t>
            </w:r>
          </w:p>
        </w:tc>
        <w:tc>
          <w:tcPr>
            <w:tcW w:w="672" w:type="dxa"/>
            <w:noWrap/>
            <w:hideMark/>
          </w:tcPr>
          <w:p w14:paraId="667AFE2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0.328</w:t>
            </w:r>
          </w:p>
        </w:tc>
        <w:tc>
          <w:tcPr>
            <w:tcW w:w="753" w:type="dxa"/>
            <w:hideMark/>
          </w:tcPr>
          <w:p w14:paraId="1774DA4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0.213</w:t>
            </w:r>
          </w:p>
        </w:tc>
        <w:tc>
          <w:tcPr>
            <w:tcW w:w="799" w:type="dxa"/>
            <w:hideMark/>
          </w:tcPr>
          <w:p w14:paraId="78E609B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0.448</w:t>
            </w:r>
          </w:p>
        </w:tc>
        <w:tc>
          <w:tcPr>
            <w:tcW w:w="1178" w:type="dxa"/>
            <w:hideMark/>
          </w:tcPr>
          <w:p w14:paraId="2C1089D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1185432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8442834" w14:textId="77777777" w:rsidTr="00B93476">
        <w:trPr>
          <w:trHeight w:val="260"/>
        </w:trPr>
        <w:tc>
          <w:tcPr>
            <w:tcW w:w="1129" w:type="dxa"/>
            <w:noWrap/>
            <w:hideMark/>
          </w:tcPr>
          <w:p w14:paraId="478D450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WCQ0603</w:t>
            </w:r>
          </w:p>
        </w:tc>
        <w:tc>
          <w:tcPr>
            <w:tcW w:w="980" w:type="dxa"/>
            <w:noWrap/>
            <w:hideMark/>
          </w:tcPr>
          <w:p w14:paraId="119CE32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AC1F91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0E7E0FF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153684E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0.646</w:t>
            </w:r>
          </w:p>
        </w:tc>
        <w:tc>
          <w:tcPr>
            <w:tcW w:w="753" w:type="dxa"/>
            <w:noWrap/>
            <w:hideMark/>
          </w:tcPr>
          <w:p w14:paraId="6795E23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0.528</w:t>
            </w:r>
          </w:p>
        </w:tc>
        <w:tc>
          <w:tcPr>
            <w:tcW w:w="799" w:type="dxa"/>
            <w:noWrap/>
            <w:hideMark/>
          </w:tcPr>
          <w:p w14:paraId="7C1456A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0.757</w:t>
            </w:r>
          </w:p>
        </w:tc>
        <w:tc>
          <w:tcPr>
            <w:tcW w:w="1178" w:type="dxa"/>
            <w:hideMark/>
          </w:tcPr>
          <w:p w14:paraId="334E5755"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F79371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37D509CA" w14:textId="77777777" w:rsidTr="00B93476">
        <w:trPr>
          <w:trHeight w:val="260"/>
        </w:trPr>
        <w:tc>
          <w:tcPr>
            <w:tcW w:w="1129" w:type="dxa"/>
            <w:noWrap/>
            <w:hideMark/>
          </w:tcPr>
          <w:p w14:paraId="79C7367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WCQ0604</w:t>
            </w:r>
          </w:p>
        </w:tc>
        <w:tc>
          <w:tcPr>
            <w:tcW w:w="980" w:type="dxa"/>
            <w:noWrap/>
            <w:hideMark/>
          </w:tcPr>
          <w:p w14:paraId="6A8182C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0583807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20E4ED9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0.546</w:t>
            </w:r>
          </w:p>
        </w:tc>
        <w:tc>
          <w:tcPr>
            <w:tcW w:w="672" w:type="dxa"/>
            <w:noWrap/>
            <w:hideMark/>
          </w:tcPr>
          <w:p w14:paraId="097C6E5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0.641</w:t>
            </w:r>
          </w:p>
        </w:tc>
        <w:tc>
          <w:tcPr>
            <w:tcW w:w="753" w:type="dxa"/>
            <w:hideMark/>
          </w:tcPr>
          <w:p w14:paraId="05A1ABF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0.523</w:t>
            </w:r>
          </w:p>
        </w:tc>
        <w:tc>
          <w:tcPr>
            <w:tcW w:w="799" w:type="dxa"/>
            <w:hideMark/>
          </w:tcPr>
          <w:p w14:paraId="264EEA9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0.751</w:t>
            </w:r>
          </w:p>
        </w:tc>
        <w:tc>
          <w:tcPr>
            <w:tcW w:w="1178" w:type="dxa"/>
            <w:hideMark/>
          </w:tcPr>
          <w:p w14:paraId="3C8A5DC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10.5</w:t>
            </w:r>
          </w:p>
        </w:tc>
        <w:tc>
          <w:tcPr>
            <w:tcW w:w="1560" w:type="dxa"/>
            <w:noWrap/>
            <w:hideMark/>
          </w:tcPr>
          <w:p w14:paraId="233B5FC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80A2A27" w14:textId="77777777" w:rsidTr="00B93476">
        <w:trPr>
          <w:trHeight w:val="260"/>
        </w:trPr>
        <w:tc>
          <w:tcPr>
            <w:tcW w:w="1129" w:type="dxa"/>
            <w:noWrap/>
            <w:hideMark/>
          </w:tcPr>
          <w:p w14:paraId="02E5575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WCQ0606</w:t>
            </w:r>
          </w:p>
        </w:tc>
        <w:tc>
          <w:tcPr>
            <w:tcW w:w="980" w:type="dxa"/>
            <w:noWrap/>
            <w:hideMark/>
          </w:tcPr>
          <w:p w14:paraId="335446A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3262D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hideMark/>
          </w:tcPr>
          <w:p w14:paraId="2AA9ECD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0.458</w:t>
            </w:r>
          </w:p>
        </w:tc>
        <w:tc>
          <w:tcPr>
            <w:tcW w:w="672" w:type="dxa"/>
            <w:noWrap/>
            <w:hideMark/>
          </w:tcPr>
          <w:p w14:paraId="53EFD51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0.424</w:t>
            </w:r>
          </w:p>
        </w:tc>
        <w:tc>
          <w:tcPr>
            <w:tcW w:w="753" w:type="dxa"/>
            <w:hideMark/>
          </w:tcPr>
          <w:p w14:paraId="32CDA24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0.306</w:t>
            </w:r>
          </w:p>
        </w:tc>
        <w:tc>
          <w:tcPr>
            <w:tcW w:w="799" w:type="dxa"/>
            <w:hideMark/>
          </w:tcPr>
          <w:p w14:paraId="15D8357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0.544</w:t>
            </w:r>
          </w:p>
        </w:tc>
        <w:tc>
          <w:tcPr>
            <w:tcW w:w="1178" w:type="dxa"/>
            <w:hideMark/>
          </w:tcPr>
          <w:p w14:paraId="22891497"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FE7BB5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F46BA59" w14:textId="77777777" w:rsidTr="00B93476">
        <w:trPr>
          <w:trHeight w:val="260"/>
        </w:trPr>
        <w:tc>
          <w:tcPr>
            <w:tcW w:w="1129" w:type="dxa"/>
            <w:noWrap/>
            <w:hideMark/>
          </w:tcPr>
          <w:p w14:paraId="390013A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WCQ0612</w:t>
            </w:r>
          </w:p>
        </w:tc>
        <w:tc>
          <w:tcPr>
            <w:tcW w:w="980" w:type="dxa"/>
            <w:noWrap/>
            <w:hideMark/>
          </w:tcPr>
          <w:p w14:paraId="52FDCBE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D840A2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noWrap/>
            <w:hideMark/>
          </w:tcPr>
          <w:p w14:paraId="7D872F1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4626A85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0.927</w:t>
            </w:r>
          </w:p>
        </w:tc>
        <w:tc>
          <w:tcPr>
            <w:tcW w:w="753" w:type="dxa"/>
            <w:noWrap/>
            <w:hideMark/>
          </w:tcPr>
          <w:p w14:paraId="541454B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0.835</w:t>
            </w:r>
          </w:p>
        </w:tc>
        <w:tc>
          <w:tcPr>
            <w:tcW w:w="799" w:type="dxa"/>
            <w:noWrap/>
            <w:hideMark/>
          </w:tcPr>
          <w:p w14:paraId="2B01CA4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0.998</w:t>
            </w:r>
          </w:p>
        </w:tc>
        <w:tc>
          <w:tcPr>
            <w:tcW w:w="1178" w:type="dxa"/>
            <w:hideMark/>
          </w:tcPr>
          <w:p w14:paraId="7EBA575D"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DB68CD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003FD6C5" w14:textId="77777777" w:rsidTr="00B93476">
        <w:trPr>
          <w:trHeight w:val="260"/>
        </w:trPr>
        <w:tc>
          <w:tcPr>
            <w:tcW w:w="1129" w:type="dxa"/>
            <w:noWrap/>
            <w:hideMark/>
          </w:tcPr>
          <w:p w14:paraId="0767CDC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WCQ0613</w:t>
            </w:r>
          </w:p>
        </w:tc>
        <w:tc>
          <w:tcPr>
            <w:tcW w:w="980" w:type="dxa"/>
            <w:noWrap/>
            <w:hideMark/>
          </w:tcPr>
          <w:p w14:paraId="344E6FC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0225A3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00EBC9A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0.47</w:t>
            </w:r>
          </w:p>
        </w:tc>
        <w:tc>
          <w:tcPr>
            <w:tcW w:w="672" w:type="dxa"/>
            <w:noWrap/>
            <w:hideMark/>
          </w:tcPr>
          <w:p w14:paraId="70A48F3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0.445</w:t>
            </w:r>
          </w:p>
        </w:tc>
        <w:tc>
          <w:tcPr>
            <w:tcW w:w="753" w:type="dxa"/>
            <w:hideMark/>
          </w:tcPr>
          <w:p w14:paraId="741738F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0.326</w:t>
            </w:r>
          </w:p>
        </w:tc>
        <w:tc>
          <w:tcPr>
            <w:tcW w:w="799" w:type="dxa"/>
            <w:hideMark/>
          </w:tcPr>
          <w:p w14:paraId="39F1A7E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0.565</w:t>
            </w:r>
          </w:p>
        </w:tc>
        <w:tc>
          <w:tcPr>
            <w:tcW w:w="1178" w:type="dxa"/>
            <w:hideMark/>
          </w:tcPr>
          <w:p w14:paraId="06C36E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&lt;14</w:t>
            </w:r>
          </w:p>
        </w:tc>
        <w:tc>
          <w:tcPr>
            <w:tcW w:w="1560" w:type="dxa"/>
            <w:noWrap/>
            <w:hideMark/>
          </w:tcPr>
          <w:p w14:paraId="12707B8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97FA463" w14:textId="77777777" w:rsidTr="00B93476">
        <w:trPr>
          <w:trHeight w:val="260"/>
        </w:trPr>
        <w:tc>
          <w:tcPr>
            <w:tcW w:w="1129" w:type="dxa"/>
            <w:noWrap/>
            <w:hideMark/>
          </w:tcPr>
          <w:p w14:paraId="2C1EE62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WCQ0614</w:t>
            </w:r>
          </w:p>
        </w:tc>
        <w:tc>
          <w:tcPr>
            <w:tcW w:w="980" w:type="dxa"/>
            <w:noWrap/>
            <w:hideMark/>
          </w:tcPr>
          <w:p w14:paraId="38716FC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72D9A07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21EF105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0.947</w:t>
            </w:r>
          </w:p>
        </w:tc>
        <w:tc>
          <w:tcPr>
            <w:tcW w:w="672" w:type="dxa"/>
            <w:noWrap/>
            <w:hideMark/>
          </w:tcPr>
          <w:p w14:paraId="6B538CB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0.89</w:t>
            </w:r>
          </w:p>
        </w:tc>
        <w:tc>
          <w:tcPr>
            <w:tcW w:w="753" w:type="dxa"/>
            <w:hideMark/>
          </w:tcPr>
          <w:p w14:paraId="7F4AF7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0.796</w:t>
            </w:r>
          </w:p>
        </w:tc>
        <w:tc>
          <w:tcPr>
            <w:tcW w:w="799" w:type="dxa"/>
            <w:hideMark/>
          </w:tcPr>
          <w:p w14:paraId="79F4267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0.967</w:t>
            </w:r>
          </w:p>
        </w:tc>
        <w:tc>
          <w:tcPr>
            <w:tcW w:w="1178" w:type="dxa"/>
            <w:hideMark/>
          </w:tcPr>
          <w:p w14:paraId="267418AB"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EE31A9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E9308EB" w14:textId="77777777" w:rsidTr="00B93476">
        <w:trPr>
          <w:trHeight w:val="260"/>
        </w:trPr>
        <w:tc>
          <w:tcPr>
            <w:tcW w:w="1129" w:type="dxa"/>
            <w:noWrap/>
            <w:hideMark/>
          </w:tcPr>
          <w:p w14:paraId="30D2572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WCQ0615</w:t>
            </w:r>
          </w:p>
        </w:tc>
        <w:tc>
          <w:tcPr>
            <w:tcW w:w="980" w:type="dxa"/>
            <w:noWrap/>
            <w:hideMark/>
          </w:tcPr>
          <w:p w14:paraId="1065A63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6A6774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5B3ABCD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76AE94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0.985</w:t>
            </w:r>
          </w:p>
        </w:tc>
        <w:tc>
          <w:tcPr>
            <w:tcW w:w="753" w:type="dxa"/>
            <w:hideMark/>
          </w:tcPr>
          <w:p w14:paraId="5B8447F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799" w:type="dxa"/>
            <w:hideMark/>
          </w:tcPr>
          <w:p w14:paraId="7CC8F23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400357D"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710E7A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8B83C34" w14:textId="77777777" w:rsidTr="00B93476">
        <w:trPr>
          <w:trHeight w:val="260"/>
        </w:trPr>
        <w:tc>
          <w:tcPr>
            <w:tcW w:w="1129" w:type="dxa"/>
            <w:noWrap/>
            <w:hideMark/>
          </w:tcPr>
          <w:p w14:paraId="29C9FBC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WCQ0616</w:t>
            </w:r>
          </w:p>
        </w:tc>
        <w:tc>
          <w:tcPr>
            <w:tcW w:w="980" w:type="dxa"/>
            <w:noWrap/>
            <w:hideMark/>
          </w:tcPr>
          <w:p w14:paraId="44CC19E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50A268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5175F08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349A18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0.986</w:t>
            </w:r>
          </w:p>
        </w:tc>
        <w:tc>
          <w:tcPr>
            <w:tcW w:w="753" w:type="dxa"/>
            <w:hideMark/>
          </w:tcPr>
          <w:p w14:paraId="16A436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0.941</w:t>
            </w:r>
          </w:p>
        </w:tc>
        <w:tc>
          <w:tcPr>
            <w:tcW w:w="799" w:type="dxa"/>
            <w:hideMark/>
          </w:tcPr>
          <w:p w14:paraId="34D7C3C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547E4038"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0A72948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03A1F8A" w14:textId="77777777" w:rsidTr="00B93476">
        <w:trPr>
          <w:trHeight w:val="260"/>
        </w:trPr>
        <w:tc>
          <w:tcPr>
            <w:tcW w:w="1129" w:type="dxa"/>
            <w:noWrap/>
            <w:hideMark/>
          </w:tcPr>
          <w:p w14:paraId="7EEA963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WCQ0617</w:t>
            </w:r>
          </w:p>
        </w:tc>
        <w:tc>
          <w:tcPr>
            <w:tcW w:w="980" w:type="dxa"/>
            <w:noWrap/>
            <w:hideMark/>
          </w:tcPr>
          <w:p w14:paraId="0890C6F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352CF0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1806EC6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5CA70CA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0.979</w:t>
            </w:r>
          </w:p>
        </w:tc>
        <w:tc>
          <w:tcPr>
            <w:tcW w:w="753" w:type="dxa"/>
            <w:hideMark/>
          </w:tcPr>
          <w:p w14:paraId="0F9CF3C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0.916</w:t>
            </w:r>
          </w:p>
        </w:tc>
        <w:tc>
          <w:tcPr>
            <w:tcW w:w="799" w:type="dxa"/>
            <w:hideMark/>
          </w:tcPr>
          <w:p w14:paraId="133FF67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17DF651D"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7036C54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2CA74FEC" w14:textId="77777777" w:rsidTr="00B93476">
        <w:trPr>
          <w:trHeight w:val="260"/>
        </w:trPr>
        <w:tc>
          <w:tcPr>
            <w:tcW w:w="1129" w:type="dxa"/>
            <w:noWrap/>
            <w:hideMark/>
          </w:tcPr>
          <w:p w14:paraId="50D8AB3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WCQ0618</w:t>
            </w:r>
          </w:p>
        </w:tc>
        <w:tc>
          <w:tcPr>
            <w:tcW w:w="980" w:type="dxa"/>
            <w:noWrap/>
            <w:hideMark/>
          </w:tcPr>
          <w:p w14:paraId="232CBAF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60D6C2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4BF9CBA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0.971</w:t>
            </w:r>
          </w:p>
        </w:tc>
        <w:tc>
          <w:tcPr>
            <w:tcW w:w="672" w:type="dxa"/>
            <w:noWrap/>
            <w:hideMark/>
          </w:tcPr>
          <w:p w14:paraId="4906E98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w:t>
            </w:r>
          </w:p>
        </w:tc>
        <w:tc>
          <w:tcPr>
            <w:tcW w:w="753" w:type="dxa"/>
            <w:hideMark/>
          </w:tcPr>
          <w:p w14:paraId="293A102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0.774</w:t>
            </w:r>
          </w:p>
        </w:tc>
        <w:tc>
          <w:tcPr>
            <w:tcW w:w="799" w:type="dxa"/>
            <w:hideMark/>
          </w:tcPr>
          <w:p w14:paraId="33896F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0.967</w:t>
            </w:r>
          </w:p>
        </w:tc>
        <w:tc>
          <w:tcPr>
            <w:tcW w:w="1178" w:type="dxa"/>
            <w:hideMark/>
          </w:tcPr>
          <w:p w14:paraId="3A977179"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EE9066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3C6F126D" w14:textId="77777777" w:rsidTr="00B93476">
        <w:trPr>
          <w:trHeight w:val="260"/>
        </w:trPr>
        <w:tc>
          <w:tcPr>
            <w:tcW w:w="1129" w:type="dxa"/>
            <w:noWrap/>
            <w:hideMark/>
          </w:tcPr>
          <w:p w14:paraId="29B1D48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WCQ0619</w:t>
            </w:r>
          </w:p>
        </w:tc>
        <w:tc>
          <w:tcPr>
            <w:tcW w:w="980" w:type="dxa"/>
            <w:noWrap/>
            <w:hideMark/>
          </w:tcPr>
          <w:p w14:paraId="2633C11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A83A5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176E8CD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0.961</w:t>
            </w:r>
          </w:p>
        </w:tc>
        <w:tc>
          <w:tcPr>
            <w:tcW w:w="672" w:type="dxa"/>
            <w:noWrap/>
            <w:hideMark/>
          </w:tcPr>
          <w:p w14:paraId="071E9F3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0.854</w:t>
            </w:r>
          </w:p>
        </w:tc>
        <w:tc>
          <w:tcPr>
            <w:tcW w:w="753" w:type="dxa"/>
            <w:hideMark/>
          </w:tcPr>
          <w:p w14:paraId="3CCF3C9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0.754</w:t>
            </w:r>
          </w:p>
        </w:tc>
        <w:tc>
          <w:tcPr>
            <w:tcW w:w="799" w:type="dxa"/>
            <w:hideMark/>
          </w:tcPr>
          <w:p w14:paraId="7554B33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1178" w:type="dxa"/>
            <w:hideMark/>
          </w:tcPr>
          <w:p w14:paraId="4D6B3112"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4466A7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81A2515" w14:textId="77777777" w:rsidTr="00B93476">
        <w:trPr>
          <w:trHeight w:val="260"/>
        </w:trPr>
        <w:tc>
          <w:tcPr>
            <w:tcW w:w="1129" w:type="dxa"/>
            <w:noWrap/>
            <w:hideMark/>
          </w:tcPr>
          <w:p w14:paraId="0C22A61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WCQ0620</w:t>
            </w:r>
          </w:p>
        </w:tc>
        <w:tc>
          <w:tcPr>
            <w:tcW w:w="980" w:type="dxa"/>
            <w:noWrap/>
            <w:hideMark/>
          </w:tcPr>
          <w:p w14:paraId="284B30B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67991E0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7821867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0.969</w:t>
            </w:r>
          </w:p>
        </w:tc>
        <w:tc>
          <w:tcPr>
            <w:tcW w:w="672" w:type="dxa"/>
            <w:noWrap/>
            <w:hideMark/>
          </w:tcPr>
          <w:p w14:paraId="3930B5E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0.882</w:t>
            </w:r>
          </w:p>
        </w:tc>
        <w:tc>
          <w:tcPr>
            <w:tcW w:w="753" w:type="dxa"/>
            <w:hideMark/>
          </w:tcPr>
          <w:p w14:paraId="1CC073E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0.786</w:t>
            </w:r>
          </w:p>
        </w:tc>
        <w:tc>
          <w:tcPr>
            <w:tcW w:w="799" w:type="dxa"/>
            <w:hideMark/>
          </w:tcPr>
          <w:p w14:paraId="1E2B5C3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w:t>
            </w:r>
          </w:p>
        </w:tc>
        <w:tc>
          <w:tcPr>
            <w:tcW w:w="1178" w:type="dxa"/>
            <w:hideMark/>
          </w:tcPr>
          <w:p w14:paraId="007D1754"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59F49C3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781306C" w14:textId="77777777" w:rsidTr="00B93476">
        <w:trPr>
          <w:trHeight w:val="260"/>
        </w:trPr>
        <w:tc>
          <w:tcPr>
            <w:tcW w:w="1129" w:type="dxa"/>
            <w:noWrap/>
            <w:hideMark/>
          </w:tcPr>
          <w:p w14:paraId="3E0D448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WCQ0621</w:t>
            </w:r>
          </w:p>
        </w:tc>
        <w:tc>
          <w:tcPr>
            <w:tcW w:w="980" w:type="dxa"/>
            <w:noWrap/>
            <w:hideMark/>
          </w:tcPr>
          <w:p w14:paraId="1E0C090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EC40F2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528697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0.974</w:t>
            </w:r>
          </w:p>
        </w:tc>
        <w:tc>
          <w:tcPr>
            <w:tcW w:w="672" w:type="dxa"/>
            <w:noWrap/>
            <w:hideMark/>
          </w:tcPr>
          <w:p w14:paraId="10606A7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0.938</w:t>
            </w:r>
          </w:p>
        </w:tc>
        <w:tc>
          <w:tcPr>
            <w:tcW w:w="753" w:type="dxa"/>
            <w:hideMark/>
          </w:tcPr>
          <w:p w14:paraId="5DE00CE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0.859</w:t>
            </w:r>
          </w:p>
        </w:tc>
        <w:tc>
          <w:tcPr>
            <w:tcW w:w="799" w:type="dxa"/>
            <w:hideMark/>
          </w:tcPr>
          <w:p w14:paraId="775CA97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0.996</w:t>
            </w:r>
          </w:p>
        </w:tc>
        <w:tc>
          <w:tcPr>
            <w:tcW w:w="1178" w:type="dxa"/>
            <w:hideMark/>
          </w:tcPr>
          <w:p w14:paraId="38DD9A50"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875BA8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E4C94D2" w14:textId="77777777" w:rsidTr="00B93476">
        <w:trPr>
          <w:trHeight w:val="260"/>
        </w:trPr>
        <w:tc>
          <w:tcPr>
            <w:tcW w:w="1129" w:type="dxa"/>
            <w:noWrap/>
            <w:hideMark/>
          </w:tcPr>
          <w:p w14:paraId="422B6A3D"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WCQ0622</w:t>
            </w:r>
          </w:p>
        </w:tc>
        <w:tc>
          <w:tcPr>
            <w:tcW w:w="980" w:type="dxa"/>
            <w:noWrap/>
            <w:hideMark/>
          </w:tcPr>
          <w:p w14:paraId="1697792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C10BD7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394068D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0.977</w:t>
            </w:r>
          </w:p>
        </w:tc>
        <w:tc>
          <w:tcPr>
            <w:tcW w:w="672" w:type="dxa"/>
            <w:noWrap/>
            <w:hideMark/>
          </w:tcPr>
          <w:p w14:paraId="7702392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0.886</w:t>
            </w:r>
          </w:p>
        </w:tc>
        <w:tc>
          <w:tcPr>
            <w:tcW w:w="753" w:type="dxa"/>
            <w:hideMark/>
          </w:tcPr>
          <w:p w14:paraId="2B57401F"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0.789</w:t>
            </w:r>
          </w:p>
        </w:tc>
        <w:tc>
          <w:tcPr>
            <w:tcW w:w="799" w:type="dxa"/>
            <w:hideMark/>
          </w:tcPr>
          <w:p w14:paraId="4D43AC8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0.963</w:t>
            </w:r>
          </w:p>
        </w:tc>
        <w:tc>
          <w:tcPr>
            <w:tcW w:w="1178" w:type="dxa"/>
            <w:hideMark/>
          </w:tcPr>
          <w:p w14:paraId="383E3A3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464B3567"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431A6CB7" w14:textId="77777777" w:rsidTr="00B93476">
        <w:trPr>
          <w:trHeight w:val="260"/>
        </w:trPr>
        <w:tc>
          <w:tcPr>
            <w:tcW w:w="1129" w:type="dxa"/>
            <w:noWrap/>
            <w:hideMark/>
          </w:tcPr>
          <w:p w14:paraId="6AF6256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WCQ0624</w:t>
            </w:r>
          </w:p>
        </w:tc>
        <w:tc>
          <w:tcPr>
            <w:tcW w:w="980" w:type="dxa"/>
            <w:noWrap/>
            <w:hideMark/>
          </w:tcPr>
          <w:p w14:paraId="0006274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071DABA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noWrap/>
            <w:hideMark/>
          </w:tcPr>
          <w:p w14:paraId="184E1B5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077C275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0.965</w:t>
            </w:r>
          </w:p>
        </w:tc>
        <w:tc>
          <w:tcPr>
            <w:tcW w:w="753" w:type="dxa"/>
            <w:noWrap/>
            <w:hideMark/>
          </w:tcPr>
          <w:p w14:paraId="40FE7F4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0.884</w:t>
            </w:r>
          </w:p>
        </w:tc>
        <w:tc>
          <w:tcPr>
            <w:tcW w:w="799" w:type="dxa"/>
            <w:noWrap/>
            <w:hideMark/>
          </w:tcPr>
          <w:p w14:paraId="7E66B24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4D2982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16</w:t>
            </w:r>
          </w:p>
        </w:tc>
        <w:tc>
          <w:tcPr>
            <w:tcW w:w="1560" w:type="dxa"/>
            <w:noWrap/>
            <w:hideMark/>
          </w:tcPr>
          <w:p w14:paraId="5E24C159"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r w:rsidR="00B93476" w:rsidRPr="00C766CB" w14:paraId="1DD7B5E1" w14:textId="77777777" w:rsidTr="00B93476">
        <w:trPr>
          <w:trHeight w:val="260"/>
        </w:trPr>
        <w:tc>
          <w:tcPr>
            <w:tcW w:w="1129" w:type="dxa"/>
            <w:noWrap/>
            <w:hideMark/>
          </w:tcPr>
          <w:p w14:paraId="67C98C3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WCQ0626</w:t>
            </w:r>
          </w:p>
        </w:tc>
        <w:tc>
          <w:tcPr>
            <w:tcW w:w="980" w:type="dxa"/>
            <w:noWrap/>
            <w:hideMark/>
          </w:tcPr>
          <w:p w14:paraId="3A14C46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9BF02D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3FDC31F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7D75BE59"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0.956</w:t>
            </w:r>
          </w:p>
        </w:tc>
        <w:tc>
          <w:tcPr>
            <w:tcW w:w="753" w:type="dxa"/>
            <w:hideMark/>
          </w:tcPr>
          <w:p w14:paraId="2914529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0.87</w:t>
            </w:r>
          </w:p>
        </w:tc>
        <w:tc>
          <w:tcPr>
            <w:tcW w:w="799" w:type="dxa"/>
            <w:hideMark/>
          </w:tcPr>
          <w:p w14:paraId="0BB076CC"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BCA15BA"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62B03B1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B6132C0" w14:textId="77777777" w:rsidTr="00B93476">
        <w:trPr>
          <w:trHeight w:val="260"/>
        </w:trPr>
        <w:tc>
          <w:tcPr>
            <w:tcW w:w="1129" w:type="dxa"/>
            <w:noWrap/>
            <w:hideMark/>
          </w:tcPr>
          <w:p w14:paraId="7769280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WCQ0627</w:t>
            </w:r>
          </w:p>
        </w:tc>
        <w:tc>
          <w:tcPr>
            <w:tcW w:w="980" w:type="dxa"/>
            <w:noWrap/>
            <w:hideMark/>
          </w:tcPr>
          <w:p w14:paraId="183112E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DAEB55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226F4510"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1B93FB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0.956</w:t>
            </w:r>
          </w:p>
        </w:tc>
        <w:tc>
          <w:tcPr>
            <w:tcW w:w="753" w:type="dxa"/>
            <w:hideMark/>
          </w:tcPr>
          <w:p w14:paraId="5ACE459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0.884</w:t>
            </w:r>
          </w:p>
        </w:tc>
        <w:tc>
          <w:tcPr>
            <w:tcW w:w="799" w:type="dxa"/>
            <w:hideMark/>
          </w:tcPr>
          <w:p w14:paraId="364FAFB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2A14790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w:t>
            </w:r>
          </w:p>
        </w:tc>
        <w:tc>
          <w:tcPr>
            <w:tcW w:w="1560" w:type="dxa"/>
            <w:noWrap/>
            <w:hideMark/>
          </w:tcPr>
          <w:p w14:paraId="6E7436A4"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567CD89D" w14:textId="77777777" w:rsidTr="00B93476">
        <w:trPr>
          <w:trHeight w:val="330"/>
        </w:trPr>
        <w:tc>
          <w:tcPr>
            <w:tcW w:w="1129" w:type="dxa"/>
            <w:noWrap/>
            <w:hideMark/>
          </w:tcPr>
          <w:p w14:paraId="5AE4F5A5"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WCQ0628</w:t>
            </w:r>
          </w:p>
        </w:tc>
        <w:tc>
          <w:tcPr>
            <w:tcW w:w="980" w:type="dxa"/>
            <w:noWrap/>
            <w:hideMark/>
          </w:tcPr>
          <w:p w14:paraId="1CB0AB9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40B2670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1726C4A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0.981</w:t>
            </w:r>
          </w:p>
        </w:tc>
        <w:tc>
          <w:tcPr>
            <w:tcW w:w="672" w:type="dxa"/>
            <w:noWrap/>
            <w:hideMark/>
          </w:tcPr>
          <w:p w14:paraId="4553A12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0.974</w:t>
            </w:r>
          </w:p>
        </w:tc>
        <w:tc>
          <w:tcPr>
            <w:tcW w:w="753" w:type="dxa"/>
            <w:hideMark/>
          </w:tcPr>
          <w:p w14:paraId="3459FE2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0.907</w:t>
            </w:r>
          </w:p>
        </w:tc>
        <w:tc>
          <w:tcPr>
            <w:tcW w:w="799" w:type="dxa"/>
            <w:hideMark/>
          </w:tcPr>
          <w:p w14:paraId="7B7805B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46803EB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20.5</w:t>
            </w:r>
          </w:p>
        </w:tc>
        <w:tc>
          <w:tcPr>
            <w:tcW w:w="1560" w:type="dxa"/>
            <w:noWrap/>
            <w:hideMark/>
          </w:tcPr>
          <w:p w14:paraId="40F37283"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FA85AE8" w14:textId="77777777" w:rsidTr="00B93476">
        <w:trPr>
          <w:trHeight w:val="260"/>
        </w:trPr>
        <w:tc>
          <w:tcPr>
            <w:tcW w:w="1129" w:type="dxa"/>
            <w:noWrap/>
            <w:hideMark/>
          </w:tcPr>
          <w:p w14:paraId="0E8EF4C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WCQ0629</w:t>
            </w:r>
          </w:p>
        </w:tc>
        <w:tc>
          <w:tcPr>
            <w:tcW w:w="980" w:type="dxa"/>
            <w:noWrap/>
            <w:hideMark/>
          </w:tcPr>
          <w:p w14:paraId="1D502AF1"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Captive</w:t>
            </w:r>
          </w:p>
        </w:tc>
        <w:tc>
          <w:tcPr>
            <w:tcW w:w="1067" w:type="dxa"/>
            <w:noWrap/>
            <w:hideMark/>
          </w:tcPr>
          <w:p w14:paraId="278C141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2016</w:t>
            </w:r>
          </w:p>
        </w:tc>
        <w:tc>
          <w:tcPr>
            <w:tcW w:w="788" w:type="dxa"/>
            <w:hideMark/>
          </w:tcPr>
          <w:p w14:paraId="43EB036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672" w:type="dxa"/>
            <w:noWrap/>
            <w:hideMark/>
          </w:tcPr>
          <w:p w14:paraId="29EE72D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0.988</w:t>
            </w:r>
          </w:p>
        </w:tc>
        <w:tc>
          <w:tcPr>
            <w:tcW w:w="753" w:type="dxa"/>
            <w:hideMark/>
          </w:tcPr>
          <w:p w14:paraId="3BB875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0.949</w:t>
            </w:r>
          </w:p>
        </w:tc>
        <w:tc>
          <w:tcPr>
            <w:tcW w:w="799" w:type="dxa"/>
            <w:hideMark/>
          </w:tcPr>
          <w:p w14:paraId="2E836F9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w:t>
            </w:r>
          </w:p>
        </w:tc>
        <w:tc>
          <w:tcPr>
            <w:tcW w:w="1178" w:type="dxa"/>
            <w:hideMark/>
          </w:tcPr>
          <w:p w14:paraId="035C5F2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15.5</w:t>
            </w:r>
          </w:p>
        </w:tc>
        <w:tc>
          <w:tcPr>
            <w:tcW w:w="1560" w:type="dxa"/>
            <w:noWrap/>
            <w:hideMark/>
          </w:tcPr>
          <w:p w14:paraId="09BC1618"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0FF1F4C5" w14:textId="77777777" w:rsidTr="00B93476">
        <w:trPr>
          <w:trHeight w:val="260"/>
        </w:trPr>
        <w:tc>
          <w:tcPr>
            <w:tcW w:w="1129" w:type="dxa"/>
            <w:noWrap/>
            <w:hideMark/>
          </w:tcPr>
          <w:p w14:paraId="48B434F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WCQ0901</w:t>
            </w:r>
          </w:p>
        </w:tc>
        <w:tc>
          <w:tcPr>
            <w:tcW w:w="980" w:type="dxa"/>
            <w:noWrap/>
            <w:hideMark/>
          </w:tcPr>
          <w:p w14:paraId="4461F5C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7D1D9BC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 2015</w:t>
            </w:r>
          </w:p>
        </w:tc>
        <w:tc>
          <w:tcPr>
            <w:tcW w:w="788" w:type="dxa"/>
            <w:hideMark/>
          </w:tcPr>
          <w:p w14:paraId="73EE9ACD"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0.389</w:t>
            </w:r>
          </w:p>
        </w:tc>
        <w:tc>
          <w:tcPr>
            <w:tcW w:w="672" w:type="dxa"/>
            <w:noWrap/>
            <w:hideMark/>
          </w:tcPr>
          <w:p w14:paraId="23B5A59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0.418</w:t>
            </w:r>
          </w:p>
        </w:tc>
        <w:tc>
          <w:tcPr>
            <w:tcW w:w="753" w:type="dxa"/>
            <w:hideMark/>
          </w:tcPr>
          <w:p w14:paraId="0A9E096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w:t>
            </w:r>
          </w:p>
        </w:tc>
        <w:tc>
          <w:tcPr>
            <w:tcW w:w="799" w:type="dxa"/>
            <w:hideMark/>
          </w:tcPr>
          <w:p w14:paraId="6BDB070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0.539</w:t>
            </w:r>
          </w:p>
        </w:tc>
        <w:tc>
          <w:tcPr>
            <w:tcW w:w="1178" w:type="dxa"/>
            <w:hideMark/>
          </w:tcPr>
          <w:p w14:paraId="4CA8D515"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12</w:t>
            </w:r>
          </w:p>
        </w:tc>
        <w:tc>
          <w:tcPr>
            <w:tcW w:w="1560" w:type="dxa"/>
            <w:noWrap/>
            <w:hideMark/>
          </w:tcPr>
          <w:p w14:paraId="04035C2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726B0072" w14:textId="77777777" w:rsidTr="00B93476">
        <w:trPr>
          <w:trHeight w:val="260"/>
        </w:trPr>
        <w:tc>
          <w:tcPr>
            <w:tcW w:w="1129" w:type="dxa"/>
            <w:noWrap/>
            <w:hideMark/>
          </w:tcPr>
          <w:p w14:paraId="5047E56F"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WCQ0902</w:t>
            </w:r>
          </w:p>
        </w:tc>
        <w:tc>
          <w:tcPr>
            <w:tcW w:w="980" w:type="dxa"/>
            <w:noWrap/>
            <w:hideMark/>
          </w:tcPr>
          <w:p w14:paraId="7139B22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D758D44"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 2015</w:t>
            </w:r>
          </w:p>
        </w:tc>
        <w:tc>
          <w:tcPr>
            <w:tcW w:w="788" w:type="dxa"/>
            <w:hideMark/>
          </w:tcPr>
          <w:p w14:paraId="31B93B9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0.255</w:t>
            </w:r>
          </w:p>
        </w:tc>
        <w:tc>
          <w:tcPr>
            <w:tcW w:w="672" w:type="dxa"/>
            <w:noWrap/>
            <w:hideMark/>
          </w:tcPr>
          <w:p w14:paraId="2A304AE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0.249</w:t>
            </w:r>
          </w:p>
        </w:tc>
        <w:tc>
          <w:tcPr>
            <w:tcW w:w="753" w:type="dxa"/>
            <w:hideMark/>
          </w:tcPr>
          <w:p w14:paraId="19B55B9A"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0.141</w:t>
            </w:r>
          </w:p>
        </w:tc>
        <w:tc>
          <w:tcPr>
            <w:tcW w:w="799" w:type="dxa"/>
            <w:hideMark/>
          </w:tcPr>
          <w:p w14:paraId="5D87EFD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0.365</w:t>
            </w:r>
          </w:p>
        </w:tc>
        <w:tc>
          <w:tcPr>
            <w:tcW w:w="1178" w:type="dxa"/>
            <w:hideMark/>
          </w:tcPr>
          <w:p w14:paraId="43083311" w14:textId="77777777" w:rsidR="00C766CB" w:rsidRPr="00C766CB" w:rsidRDefault="00C766CB" w:rsidP="00A558C3">
            <w:pPr>
              <w:jc w:val="right"/>
              <w:rPr>
                <w:rFonts w:eastAsia="Times New Roman" w:cstheme="minorHAnsi"/>
                <w:sz w:val="20"/>
                <w:szCs w:val="20"/>
                <w:lang w:eastAsia="en-GB"/>
              </w:rPr>
            </w:pPr>
          </w:p>
        </w:tc>
        <w:tc>
          <w:tcPr>
            <w:tcW w:w="1560" w:type="dxa"/>
            <w:noWrap/>
            <w:hideMark/>
          </w:tcPr>
          <w:p w14:paraId="2C9BDC9B"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69C19C0A" w14:textId="77777777" w:rsidTr="00B93476">
        <w:trPr>
          <w:trHeight w:val="1040"/>
        </w:trPr>
        <w:tc>
          <w:tcPr>
            <w:tcW w:w="1129" w:type="dxa"/>
            <w:noWrap/>
            <w:hideMark/>
          </w:tcPr>
          <w:p w14:paraId="0DFD02F6"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WCQ0903</w:t>
            </w:r>
          </w:p>
        </w:tc>
        <w:tc>
          <w:tcPr>
            <w:tcW w:w="980" w:type="dxa"/>
            <w:noWrap/>
            <w:hideMark/>
          </w:tcPr>
          <w:p w14:paraId="3E67606C"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1EEAECE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 2013</w:t>
            </w:r>
          </w:p>
        </w:tc>
        <w:tc>
          <w:tcPr>
            <w:tcW w:w="788" w:type="dxa"/>
            <w:hideMark/>
          </w:tcPr>
          <w:p w14:paraId="358EE8FB"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0.545</w:t>
            </w:r>
          </w:p>
        </w:tc>
        <w:tc>
          <w:tcPr>
            <w:tcW w:w="672" w:type="dxa"/>
            <w:noWrap/>
            <w:hideMark/>
          </w:tcPr>
          <w:p w14:paraId="468CAC3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0.644</w:t>
            </w:r>
          </w:p>
        </w:tc>
        <w:tc>
          <w:tcPr>
            <w:tcW w:w="753" w:type="dxa"/>
            <w:hideMark/>
          </w:tcPr>
          <w:p w14:paraId="1DB79B51"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0.523</w:t>
            </w:r>
          </w:p>
        </w:tc>
        <w:tc>
          <w:tcPr>
            <w:tcW w:w="799" w:type="dxa"/>
            <w:hideMark/>
          </w:tcPr>
          <w:p w14:paraId="27CE2408"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0.759</w:t>
            </w:r>
          </w:p>
        </w:tc>
        <w:tc>
          <w:tcPr>
            <w:tcW w:w="1178" w:type="dxa"/>
            <w:hideMark/>
          </w:tcPr>
          <w:p w14:paraId="2A4903D3"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 (2 marking not scored)</w:t>
            </w:r>
          </w:p>
        </w:tc>
        <w:tc>
          <w:tcPr>
            <w:tcW w:w="1560" w:type="dxa"/>
            <w:noWrap/>
            <w:hideMark/>
          </w:tcPr>
          <w:p w14:paraId="4E2482FA"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Y</w:t>
            </w:r>
          </w:p>
        </w:tc>
      </w:tr>
      <w:tr w:rsidR="00B93476" w:rsidRPr="00C766CB" w14:paraId="1F3D7AC4" w14:textId="77777777" w:rsidTr="00B93476">
        <w:trPr>
          <w:trHeight w:val="260"/>
        </w:trPr>
        <w:tc>
          <w:tcPr>
            <w:tcW w:w="1129" w:type="dxa"/>
            <w:noWrap/>
            <w:hideMark/>
          </w:tcPr>
          <w:p w14:paraId="438C2910"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WCQ0904</w:t>
            </w:r>
          </w:p>
        </w:tc>
        <w:tc>
          <w:tcPr>
            <w:tcW w:w="980" w:type="dxa"/>
            <w:noWrap/>
            <w:hideMark/>
          </w:tcPr>
          <w:p w14:paraId="73102732"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Wild</w:t>
            </w:r>
          </w:p>
        </w:tc>
        <w:tc>
          <w:tcPr>
            <w:tcW w:w="1067" w:type="dxa"/>
            <w:noWrap/>
            <w:hideMark/>
          </w:tcPr>
          <w:p w14:paraId="4DBCA7F1" w14:textId="6DFE6D92"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2015</w:t>
            </w:r>
          </w:p>
        </w:tc>
        <w:tc>
          <w:tcPr>
            <w:tcW w:w="788" w:type="dxa"/>
            <w:noWrap/>
            <w:hideMark/>
          </w:tcPr>
          <w:p w14:paraId="5983AF47"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NA</w:t>
            </w:r>
          </w:p>
        </w:tc>
        <w:tc>
          <w:tcPr>
            <w:tcW w:w="672" w:type="dxa"/>
            <w:noWrap/>
            <w:hideMark/>
          </w:tcPr>
          <w:p w14:paraId="2BE811C2"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0.344</w:t>
            </w:r>
          </w:p>
        </w:tc>
        <w:tc>
          <w:tcPr>
            <w:tcW w:w="753" w:type="dxa"/>
            <w:noWrap/>
            <w:hideMark/>
          </w:tcPr>
          <w:p w14:paraId="00FE0696"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0.233</w:t>
            </w:r>
          </w:p>
        </w:tc>
        <w:tc>
          <w:tcPr>
            <w:tcW w:w="799" w:type="dxa"/>
            <w:noWrap/>
            <w:hideMark/>
          </w:tcPr>
          <w:p w14:paraId="2C4F6A6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0.461</w:t>
            </w:r>
          </w:p>
        </w:tc>
        <w:tc>
          <w:tcPr>
            <w:tcW w:w="1178" w:type="dxa"/>
            <w:hideMark/>
          </w:tcPr>
          <w:p w14:paraId="7DB2D1CE" w14:textId="77777777" w:rsidR="00C766CB" w:rsidRPr="00C766CB" w:rsidRDefault="00C766CB" w:rsidP="00A558C3">
            <w:pPr>
              <w:jc w:val="right"/>
              <w:rPr>
                <w:rFonts w:eastAsia="Times New Roman" w:cstheme="minorHAnsi"/>
                <w:sz w:val="20"/>
                <w:szCs w:val="20"/>
                <w:lang w:eastAsia="en-GB"/>
              </w:rPr>
            </w:pPr>
            <w:r w:rsidRPr="00C766CB">
              <w:rPr>
                <w:rFonts w:eastAsia="Times New Roman" w:cstheme="minorHAnsi"/>
                <w:sz w:val="20"/>
                <w:szCs w:val="20"/>
                <w:lang w:eastAsia="en-GB"/>
              </w:rPr>
              <w:t>13</w:t>
            </w:r>
          </w:p>
        </w:tc>
        <w:tc>
          <w:tcPr>
            <w:tcW w:w="1560" w:type="dxa"/>
            <w:noWrap/>
            <w:hideMark/>
          </w:tcPr>
          <w:p w14:paraId="5027BAFE" w14:textId="77777777" w:rsidR="00C766CB" w:rsidRPr="00C766CB" w:rsidRDefault="00C766CB" w:rsidP="00C766CB">
            <w:pPr>
              <w:rPr>
                <w:rFonts w:eastAsia="Times New Roman" w:cstheme="minorHAnsi"/>
                <w:sz w:val="20"/>
                <w:szCs w:val="20"/>
                <w:lang w:eastAsia="en-GB"/>
              </w:rPr>
            </w:pPr>
            <w:r w:rsidRPr="00C766CB">
              <w:rPr>
                <w:rFonts w:eastAsia="Times New Roman" w:cstheme="minorHAnsi"/>
                <w:sz w:val="20"/>
                <w:szCs w:val="20"/>
                <w:lang w:eastAsia="en-GB"/>
              </w:rPr>
              <w:t>N</w:t>
            </w:r>
          </w:p>
        </w:tc>
      </w:tr>
    </w:tbl>
    <w:p w14:paraId="28693CC7" w14:textId="49FA3734" w:rsidR="00F94600" w:rsidRDefault="00F94600"/>
    <w:p w14:paraId="1F2496BE" w14:textId="59B7AA20" w:rsidR="002966EA" w:rsidRDefault="002966EA"/>
    <w:p w14:paraId="0D92E9EF" w14:textId="380115FF" w:rsidR="003A237A" w:rsidRDefault="00AD75FD">
      <w:r>
        <w:rPr>
          <w:noProof/>
        </w:rPr>
        <w:lastRenderedPageBreak/>
        <mc:AlternateContent>
          <mc:Choice Requires="wpg">
            <w:drawing>
              <wp:anchor distT="0" distB="0" distL="114300" distR="114300" simplePos="0" relativeHeight="251639808" behindDoc="0" locked="0" layoutInCell="1" allowOverlap="1" wp14:anchorId="1835300B" wp14:editId="36FA89CA">
                <wp:simplePos x="0" y="0"/>
                <wp:positionH relativeFrom="margin">
                  <wp:posOffset>-386080</wp:posOffset>
                </wp:positionH>
                <wp:positionV relativeFrom="paragraph">
                  <wp:posOffset>62865</wp:posOffset>
                </wp:positionV>
                <wp:extent cx="5953125" cy="3465830"/>
                <wp:effectExtent l="0" t="0" r="9525" b="1270"/>
                <wp:wrapNone/>
                <wp:docPr id="15" name="Group 15"/>
                <wp:cNvGraphicFramePr/>
                <a:graphic xmlns:a="http://schemas.openxmlformats.org/drawingml/2006/main">
                  <a:graphicData uri="http://schemas.microsoft.com/office/word/2010/wordprocessingGroup">
                    <wpg:wgp>
                      <wpg:cNvGrpSpPr/>
                      <wpg:grpSpPr>
                        <a:xfrm>
                          <a:off x="0" y="0"/>
                          <a:ext cx="5953125" cy="3465830"/>
                          <a:chOff x="0" y="0"/>
                          <a:chExt cx="5953125" cy="3465830"/>
                        </a:xfrm>
                      </wpg:grpSpPr>
                      <wpg:grpSp>
                        <wpg:cNvPr id="14" name="Group 14"/>
                        <wpg:cNvGrpSpPr/>
                        <wpg:grpSpPr>
                          <a:xfrm>
                            <a:off x="409575" y="0"/>
                            <a:ext cx="5543550" cy="3465830"/>
                            <a:chOff x="228600" y="0"/>
                            <a:chExt cx="5543550" cy="3465830"/>
                          </a:xfrm>
                        </wpg:grpSpPr>
                        <pic:pic xmlns:pic="http://schemas.openxmlformats.org/drawingml/2006/picture">
                          <pic:nvPicPr>
                            <pic:cNvPr id="6" name="Picture 6"/>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28600" y="0"/>
                              <a:ext cx="5543550" cy="2771495"/>
                            </a:xfrm>
                            <a:prstGeom prst="rect">
                              <a:avLst/>
                            </a:prstGeom>
                            <a:noFill/>
                            <a:ln>
                              <a:noFill/>
                            </a:ln>
                          </pic:spPr>
                        </pic:pic>
                        <wps:wsp>
                          <wps:cNvPr id="1" name="Text Box 1"/>
                          <wps:cNvSpPr txBox="1"/>
                          <wps:spPr>
                            <a:xfrm>
                              <a:off x="409575" y="3028950"/>
                              <a:ext cx="5362575" cy="436880"/>
                            </a:xfrm>
                            <a:prstGeom prst="rect">
                              <a:avLst/>
                            </a:prstGeom>
                            <a:solidFill>
                              <a:prstClr val="white"/>
                            </a:solidFill>
                            <a:ln>
                              <a:noFill/>
                            </a:ln>
                          </wps:spPr>
                          <wps:txbx>
                            <w:txbxContent>
                              <w:p w14:paraId="67D09B99" w14:textId="2657A34E" w:rsidR="008D7421" w:rsidRPr="005A1754" w:rsidRDefault="008D7421" w:rsidP="005A1754">
                                <w:pPr>
                                  <w:pStyle w:val="Caption"/>
                                  <w:rPr>
                                    <w:i w:val="0"/>
                                    <w:iCs w:val="0"/>
                                    <w:noProof/>
                                    <w:color w:val="auto"/>
                                    <w:sz w:val="20"/>
                                    <w:szCs w:val="20"/>
                                  </w:rPr>
                                </w:pPr>
                                <w:r>
                                  <w:rPr>
                                    <w:b/>
                                    <w:bCs/>
                                    <w:i w:val="0"/>
                                    <w:iCs w:val="0"/>
                                    <w:color w:val="auto"/>
                                    <w:sz w:val="20"/>
                                    <w:szCs w:val="20"/>
                                  </w:rPr>
                                  <w:t xml:space="preserve">Supp. </w:t>
                                </w:r>
                                <w:r w:rsidRPr="005A1754">
                                  <w:rPr>
                                    <w:b/>
                                    <w:bCs/>
                                    <w:i w:val="0"/>
                                    <w:iCs w:val="0"/>
                                    <w:color w:val="auto"/>
                                    <w:sz w:val="20"/>
                                    <w:szCs w:val="20"/>
                                  </w:rPr>
                                  <w:t xml:space="preserve">Figure </w:t>
                                </w:r>
                                <w:r>
                                  <w:rPr>
                                    <w:b/>
                                    <w:bCs/>
                                    <w:i w:val="0"/>
                                    <w:iCs w:val="0"/>
                                    <w:color w:val="auto"/>
                                    <w:sz w:val="20"/>
                                    <w:szCs w:val="20"/>
                                  </w:rPr>
                                  <w:t xml:space="preserve">1. </w:t>
                                </w:r>
                                <w:r>
                                  <w:rPr>
                                    <w:i w:val="0"/>
                                    <w:iCs w:val="0"/>
                                    <w:color w:val="auto"/>
                                    <w:sz w:val="20"/>
                                    <w:szCs w:val="20"/>
                                  </w:rPr>
                                  <w:t>A) Proportion of variance explained by the first 20 principal components of the PCA. B) PCA plot for PC3/PC2 (individuals coloured by source population)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2" name="Text Box 12"/>
                        <wps:cNvSpPr txBox="1"/>
                        <wps:spPr>
                          <a:xfrm>
                            <a:off x="0" y="0"/>
                            <a:ext cx="323850" cy="333375"/>
                          </a:xfrm>
                          <a:prstGeom prst="rect">
                            <a:avLst/>
                          </a:prstGeom>
                          <a:noFill/>
                          <a:ln w="6350">
                            <a:noFill/>
                          </a:ln>
                        </wps:spPr>
                        <wps:txbx>
                          <w:txbxContent>
                            <w:p w14:paraId="5A12F148" w14:textId="6CC0AD96" w:rsidR="008D7421" w:rsidRPr="005A1754" w:rsidRDefault="008D7421">
                              <w:pPr>
                                <w:rPr>
                                  <w:b/>
                                  <w:bCs/>
                                  <w:sz w:val="28"/>
                                  <w:szCs w:val="28"/>
                                </w:rPr>
                              </w:pPr>
                              <w:r w:rsidRPr="005A1754">
                                <w:rPr>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3238500" y="0"/>
                            <a:ext cx="323850" cy="333375"/>
                          </a:xfrm>
                          <a:prstGeom prst="rect">
                            <a:avLst/>
                          </a:prstGeom>
                          <a:noFill/>
                          <a:ln w="6350">
                            <a:noFill/>
                          </a:ln>
                        </wps:spPr>
                        <wps:txbx>
                          <w:txbxContent>
                            <w:p w14:paraId="1CB83537" w14:textId="10D3E8B4" w:rsidR="008D7421" w:rsidRPr="005A1754" w:rsidRDefault="008D7421" w:rsidP="005A1754">
                              <w:pPr>
                                <w:rPr>
                                  <w:b/>
                                  <w:bCs/>
                                  <w:sz w:val="28"/>
                                  <w:szCs w:val="28"/>
                                </w:rPr>
                              </w:pPr>
                              <w:r>
                                <w:rPr>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5300B" id="Group 15" o:spid="_x0000_s1026" style="position:absolute;margin-left:-30.4pt;margin-top:4.95pt;width:468.75pt;height:272.9pt;z-index:251639808;mso-position-horizontal-relative:margin;mso-width-relative:margin;mso-height-relative:margin" coordsize="59531,3465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">
                <v:group id="Group 14" o:spid="_x0000_s1027" style="position:absolute;left:4095;width:55436;height:34658" coordorigin="2286" coordsize="55435,346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286;width:55435;height:277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">
                    <v:imagedata r:id="rId10" o:title=""/>
                  </v:shape>
                  <v:shapetype id="_x0000_t202" coordsize="21600,21600" o:spt="202" path="m,l,21600r21600,l21600,xe">
                    <v:stroke joinstyle="miter"/>
                    <v:path gradientshapeok="t" o:connecttype="rect"/>
                  </v:shapetype>
                  <v:shape id="Text Box 1" o:spid="_x0000_s1029" type="#_x0000_t202" style="position:absolute;left:4095;top:30289;width:53626;height:43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" stroked="f">
                    <v:textbox style="mso-fit-shape-to-text:t" inset="0,0,0,0">
                      <w:txbxContent>
                        <w:p w14:paraId="67D09B99" w14:textId="2657A34E" w:rsidR="008D7421" w:rsidRPr="005A1754" w:rsidRDefault="008D7421" w:rsidP="005A1754">
                          <w:pPr>
                            <w:pStyle w:val="Caption"/>
                            <w:rPr>
                              <w:i w:val="0"/>
                              <w:iCs w:val="0"/>
                              <w:noProof/>
                              <w:color w:val="auto"/>
                              <w:sz w:val="20"/>
                              <w:szCs w:val="20"/>
                            </w:rPr>
                          </w:pPr>
                          <w:r>
                            <w:rPr>
                              <w:b/>
                              <w:bCs/>
                              <w:i w:val="0"/>
                              <w:iCs w:val="0"/>
                              <w:color w:val="auto"/>
                              <w:sz w:val="20"/>
                              <w:szCs w:val="20"/>
                            </w:rPr>
                            <w:t xml:space="preserve">Supp. </w:t>
                          </w:r>
                          <w:r w:rsidRPr="005A1754">
                            <w:rPr>
                              <w:b/>
                              <w:bCs/>
                              <w:i w:val="0"/>
                              <w:iCs w:val="0"/>
                              <w:color w:val="auto"/>
                              <w:sz w:val="20"/>
                              <w:szCs w:val="20"/>
                            </w:rPr>
                            <w:t xml:space="preserve">Figure </w:t>
                          </w:r>
                          <w:r>
                            <w:rPr>
                              <w:b/>
                              <w:bCs/>
                              <w:i w:val="0"/>
                              <w:iCs w:val="0"/>
                              <w:color w:val="auto"/>
                              <w:sz w:val="20"/>
                              <w:szCs w:val="20"/>
                            </w:rPr>
                            <w:t xml:space="preserve">1. </w:t>
                          </w:r>
                          <w:r>
                            <w:rPr>
                              <w:i w:val="0"/>
                              <w:iCs w:val="0"/>
                              <w:color w:val="auto"/>
                              <w:sz w:val="20"/>
                              <w:szCs w:val="20"/>
                            </w:rPr>
                            <w:t>A) Proportion of variance explained by the first 20 principal components of the PCA. B) PCA plot for PC3/PC2 (individuals coloured by source population)</w:t>
                          </w:r>
                        </w:p>
                      </w:txbxContent>
                    </v:textbox>
                  </v:shape>
                </v:group>
                <v:shape id="Text Box 12" o:spid="_x0000_s1030" type="#_x0000_t202" style="position:absolute;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" filled="f" stroked="f" strokeweight=".5pt">
                  <v:textbox>
                    <w:txbxContent>
                      <w:p w14:paraId="5A12F148" w14:textId="6CC0AD96" w:rsidR="008D7421" w:rsidRPr="005A1754" w:rsidRDefault="008D7421">
                        <w:pPr>
                          <w:rPr>
                            <w:b/>
                            <w:bCs/>
                            <w:sz w:val="28"/>
                            <w:szCs w:val="28"/>
                          </w:rPr>
                        </w:pPr>
                        <w:r w:rsidRPr="005A1754">
                          <w:rPr>
                            <w:b/>
                            <w:bCs/>
                            <w:sz w:val="28"/>
                            <w:szCs w:val="28"/>
                          </w:rPr>
                          <w:t>A</w:t>
                        </w:r>
                      </w:p>
                    </w:txbxContent>
                  </v:textbox>
                </v:shape>
                <v:shape id="Text Box 13" o:spid="_x0000_s1031" type="#_x0000_t202" style="position:absolute;left:32385;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" filled="f" stroked="f" strokeweight=".5pt">
                  <v:textbox>
                    <w:txbxContent>
                      <w:p w14:paraId="1CB83537" w14:textId="10D3E8B4" w:rsidR="008D7421" w:rsidRPr="005A1754" w:rsidRDefault="008D7421" w:rsidP="005A1754">
                        <w:pPr>
                          <w:rPr>
                            <w:b/>
                            <w:bCs/>
                            <w:sz w:val="28"/>
                            <w:szCs w:val="28"/>
                          </w:rPr>
                        </w:pPr>
                        <w:r>
                          <w:rPr>
                            <w:b/>
                            <w:bCs/>
                            <w:sz w:val="28"/>
                            <w:szCs w:val="28"/>
                          </w:rPr>
                          <w:t>B</w:t>
                        </w:r>
                      </w:p>
                    </w:txbxContent>
                  </v:textbox>
                </v:shape>
                <w10:wrap anchorx="margin"/>
              </v:group>
            </w:pict>
          </mc:Fallback>
        </mc:AlternateContent>
      </w:r>
    </w:p>
    <w:p w14:paraId="23EDA950" w14:textId="065CFA75" w:rsidR="003A237A" w:rsidRDefault="003A237A"/>
    <w:p w14:paraId="60A93484" w14:textId="5E90A653" w:rsidR="003A237A" w:rsidRDefault="003A237A"/>
    <w:p w14:paraId="59221E75" w14:textId="77777777" w:rsidR="002966EA" w:rsidRDefault="002966EA"/>
    <w:p w14:paraId="73F7DAE7" w14:textId="548F0E49" w:rsidR="00263F10" w:rsidRDefault="00263F10"/>
    <w:p w14:paraId="56D10E21" w14:textId="52CA1126" w:rsidR="00263F10" w:rsidRDefault="00263F10"/>
    <w:p w14:paraId="2D00AFBB" w14:textId="0E625302" w:rsidR="00263F10" w:rsidRDefault="00263F10"/>
    <w:p w14:paraId="6D171E6F" w14:textId="2AF776B2" w:rsidR="00263F10" w:rsidRDefault="00263F10"/>
    <w:p w14:paraId="72915391" w14:textId="4C3FD7C3" w:rsidR="00263F10" w:rsidRDefault="00263F10"/>
    <w:p w14:paraId="484537DE" w14:textId="227D2C4C" w:rsidR="00263F10" w:rsidRDefault="00263F10"/>
    <w:p w14:paraId="3719219F" w14:textId="72F60559" w:rsidR="00263F10" w:rsidRDefault="00263F10"/>
    <w:p w14:paraId="586205EF" w14:textId="438A925E" w:rsidR="00263F10" w:rsidRDefault="00263F10"/>
    <w:p w14:paraId="361DF33F" w14:textId="36097C39" w:rsidR="00263F10" w:rsidRDefault="00263F10"/>
    <w:p w14:paraId="24EF635C" w14:textId="3FC93874" w:rsidR="00263F10" w:rsidRDefault="00B93476">
      <w:commentRangeStart w:id="0"/>
      <w:r>
        <w:rPr>
          <w:noProof/>
        </w:rPr>
        <mc:AlternateContent>
          <mc:Choice Requires="wpg">
            <w:drawing>
              <wp:anchor distT="0" distB="0" distL="114300" distR="114300" simplePos="0" relativeHeight="251639809" behindDoc="0" locked="0" layoutInCell="1" allowOverlap="1" wp14:anchorId="0E6B968E" wp14:editId="4484E7F8">
                <wp:simplePos x="0" y="0"/>
                <wp:positionH relativeFrom="margin">
                  <wp:posOffset>207010</wp:posOffset>
                </wp:positionH>
                <wp:positionV relativeFrom="paragraph">
                  <wp:posOffset>459105</wp:posOffset>
                </wp:positionV>
                <wp:extent cx="5181600" cy="3714750"/>
                <wp:effectExtent l="0" t="0" r="0" b="6350"/>
                <wp:wrapTopAndBottom/>
                <wp:docPr id="18" name="Group 18"/>
                <wp:cNvGraphicFramePr/>
                <a:graphic xmlns:a="http://schemas.openxmlformats.org/drawingml/2006/main">
                  <a:graphicData uri="http://schemas.microsoft.com/office/word/2010/wordprocessingGroup">
                    <wpg:wgp>
                      <wpg:cNvGrpSpPr/>
                      <wpg:grpSpPr>
                        <a:xfrm>
                          <a:off x="0" y="0"/>
                          <a:ext cx="5181600" cy="3714750"/>
                          <a:chOff x="0" y="0"/>
                          <a:chExt cx="5181600" cy="3714750"/>
                        </a:xfrm>
                      </wpg:grpSpPr>
                      <pic:pic xmlns:pic="http://schemas.openxmlformats.org/drawingml/2006/picture">
                        <pic:nvPicPr>
                          <pic:cNvPr id="9" name="Picture 9"/>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4750" cy="3714750"/>
                          </a:xfrm>
                          <a:prstGeom prst="rect">
                            <a:avLst/>
                          </a:prstGeom>
                          <a:noFill/>
                          <a:ln>
                            <a:noFill/>
                          </a:ln>
                        </pic:spPr>
                      </pic:pic>
                      <wps:wsp>
                        <wps:cNvPr id="16" name="Text Box 16"/>
                        <wps:cNvSpPr txBox="1"/>
                        <wps:spPr>
                          <a:xfrm>
                            <a:off x="3886200" y="200025"/>
                            <a:ext cx="1295400" cy="2762250"/>
                          </a:xfrm>
                          <a:prstGeom prst="rect">
                            <a:avLst/>
                          </a:prstGeom>
                          <a:solidFill>
                            <a:prstClr val="white"/>
                          </a:solidFill>
                          <a:ln>
                            <a:noFill/>
                          </a:ln>
                        </wps:spPr>
                        <wps:txbx>
                          <w:txbxContent>
                            <w:p w14:paraId="73154B10" w14:textId="13ADCF6E" w:rsidR="008D7421" w:rsidRPr="00E214A5" w:rsidRDefault="008D7421" w:rsidP="00E214A5">
                              <w:pPr>
                                <w:pStyle w:val="Caption"/>
                                <w:rPr>
                                  <w:i w:val="0"/>
                                  <w:iCs w:val="0"/>
                                  <w:noProof/>
                                  <w:color w:val="auto"/>
                                  <w:sz w:val="20"/>
                                  <w:szCs w:val="20"/>
                                </w:rPr>
                              </w:pPr>
                              <w:r>
                                <w:rPr>
                                  <w:b/>
                                  <w:bCs/>
                                  <w:i w:val="0"/>
                                  <w:iCs w:val="0"/>
                                  <w:color w:val="auto"/>
                                  <w:sz w:val="20"/>
                                  <w:szCs w:val="20"/>
                                </w:rPr>
                                <w:t xml:space="preserve">Supp. </w:t>
                              </w:r>
                              <w:r w:rsidRPr="00E214A5">
                                <w:rPr>
                                  <w:b/>
                                  <w:bCs/>
                                  <w:i w:val="0"/>
                                  <w:iCs w:val="0"/>
                                  <w:color w:val="auto"/>
                                  <w:sz w:val="20"/>
                                  <w:szCs w:val="20"/>
                                </w:rPr>
                                <w:t xml:space="preserve">Figure </w:t>
                              </w:r>
                              <w:r>
                                <w:rPr>
                                  <w:b/>
                                  <w:bCs/>
                                  <w:i w:val="0"/>
                                  <w:iCs w:val="0"/>
                                  <w:color w:val="auto"/>
                                  <w:sz w:val="20"/>
                                  <w:szCs w:val="20"/>
                                </w:rPr>
                                <w:t xml:space="preserve">2. </w:t>
                              </w:r>
                              <w:r>
                                <w:rPr>
                                  <w:i w:val="0"/>
                                  <w:iCs w:val="0"/>
                                  <w:color w:val="auto"/>
                                  <w:sz w:val="20"/>
                                  <w:szCs w:val="20"/>
                                </w:rPr>
                                <w:t>There is a very strong correlation between PC1 position and proportion of ‘domestic’ ancestry at K=2</w:t>
                              </w:r>
                              <w:ins w:id="1" w:author="Simon Aeschbacher" w:date="2021-03-24T07:26:00Z">
                                <w:r>
                                  <w:rPr>
                                    <w:i w:val="0"/>
                                    <w:iCs w:val="0"/>
                                    <w:color w:val="auto"/>
                                    <w:sz w:val="20"/>
                                    <w:szCs w:val="20"/>
                                  </w:rPr>
                                  <w:t xml:space="preserve"> (Q6546 value </w:t>
                                </w:r>
                              </w:ins>
                              <w:ins w:id="2" w:author="Simon Aeschbacher" w:date="2021-03-24T07:27:00Z">
                                <w:r>
                                  <w:rPr>
                                    <w:i w:val="0"/>
                                    <w:iCs w:val="0"/>
                                    <w:color w:val="auto"/>
                                    <w:sz w:val="20"/>
                                    <w:szCs w:val="20"/>
                                  </w:rPr>
                                  <w:t>in Supp. Table 1</w:t>
                                </w:r>
                              </w:ins>
                              <w:ins w:id="3" w:author="Simon Aeschbacher" w:date="2021-03-24T07:26:00Z">
                                <w:r>
                                  <w:rPr>
                                    <w:i w:val="0"/>
                                    <w:iCs w:val="0"/>
                                    <w:color w:val="auto"/>
                                    <w:sz w:val="20"/>
                                    <w:szCs w:val="20"/>
                                  </w:rPr>
                                  <w:t>)</w:t>
                                </w:r>
                              </w:ins>
                              <w:r>
                                <w:rPr>
                                  <w:i w:val="0"/>
                                  <w:iCs w:val="0"/>
                                  <w:color w:val="auto"/>
                                  <w:sz w:val="20"/>
                                  <w:szCs w:val="20"/>
                                </w:rPr>
                                <w:t>: The higher the PC1 coordinate the more domestic cat ancestry an individual is likely to have.  This supports a strong genetic differentiation between domestic cats and a group of putative wildcats.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6B968E" id="Group 18" o:spid="_x0000_s1032" style="position:absolute;margin-left:16.3pt;margin-top:36.15pt;width:408pt;height:292.5pt;z-index:251639809;mso-position-horizontal-relative:margin" coordsize="51816,3714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">
                <v:shape id="Picture 9" o:spid="_x0000_s1033" type="#_x0000_t75" style="position:absolute;width:37147;height:37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">
                  <v:imagedata r:id="rId12" o:title=""/>
                </v:shape>
                <v:shape id="Text Box 16" o:spid="_x0000_s1034" type="#_x0000_t202" style="position:absolute;left:38862;top:2000;width:12954;height:276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73154B10" w14:textId="13ADCF6E" w:rsidR="008D7421" w:rsidRPr="00E214A5" w:rsidRDefault="008D7421" w:rsidP="00E214A5">
                        <w:pPr>
                          <w:pStyle w:val="Caption"/>
                          <w:rPr>
                            <w:i w:val="0"/>
                            <w:iCs w:val="0"/>
                            <w:noProof/>
                            <w:color w:val="auto"/>
                            <w:sz w:val="20"/>
                            <w:szCs w:val="20"/>
                          </w:rPr>
                        </w:pPr>
                        <w:r>
                          <w:rPr>
                            <w:b/>
                            <w:bCs/>
                            <w:i w:val="0"/>
                            <w:iCs w:val="0"/>
                            <w:color w:val="auto"/>
                            <w:sz w:val="20"/>
                            <w:szCs w:val="20"/>
                          </w:rPr>
                          <w:t xml:space="preserve">Supp. </w:t>
                        </w:r>
                        <w:r w:rsidRPr="00E214A5">
                          <w:rPr>
                            <w:b/>
                            <w:bCs/>
                            <w:i w:val="0"/>
                            <w:iCs w:val="0"/>
                            <w:color w:val="auto"/>
                            <w:sz w:val="20"/>
                            <w:szCs w:val="20"/>
                          </w:rPr>
                          <w:t xml:space="preserve">Figure </w:t>
                        </w:r>
                        <w:r>
                          <w:rPr>
                            <w:b/>
                            <w:bCs/>
                            <w:i w:val="0"/>
                            <w:iCs w:val="0"/>
                            <w:color w:val="auto"/>
                            <w:sz w:val="20"/>
                            <w:szCs w:val="20"/>
                          </w:rPr>
                          <w:t xml:space="preserve">2. </w:t>
                        </w:r>
                        <w:r>
                          <w:rPr>
                            <w:i w:val="0"/>
                            <w:iCs w:val="0"/>
                            <w:color w:val="auto"/>
                            <w:sz w:val="20"/>
                            <w:szCs w:val="20"/>
                          </w:rPr>
                          <w:t>There is a very strong correlation between PC1 position and proportion of ‘domestic’ ancestry at K=2</w:t>
                        </w:r>
                        <w:ins w:id="4" w:author="Simon Aeschbacher" w:date="2021-03-24T07:26:00Z">
                          <w:r>
                            <w:rPr>
                              <w:i w:val="0"/>
                              <w:iCs w:val="0"/>
                              <w:color w:val="auto"/>
                              <w:sz w:val="20"/>
                              <w:szCs w:val="20"/>
                            </w:rPr>
                            <w:t xml:space="preserve"> (Q6546 value </w:t>
                          </w:r>
                        </w:ins>
                        <w:ins w:id="5" w:author="Simon Aeschbacher" w:date="2021-03-24T07:27:00Z">
                          <w:r>
                            <w:rPr>
                              <w:i w:val="0"/>
                              <w:iCs w:val="0"/>
                              <w:color w:val="auto"/>
                              <w:sz w:val="20"/>
                              <w:szCs w:val="20"/>
                            </w:rPr>
                            <w:t>in Supp. Table 1</w:t>
                          </w:r>
                        </w:ins>
                        <w:ins w:id="6" w:author="Simon Aeschbacher" w:date="2021-03-24T07:26:00Z">
                          <w:r>
                            <w:rPr>
                              <w:i w:val="0"/>
                              <w:iCs w:val="0"/>
                              <w:color w:val="auto"/>
                              <w:sz w:val="20"/>
                              <w:szCs w:val="20"/>
                            </w:rPr>
                            <w:t>)</w:t>
                          </w:r>
                        </w:ins>
                        <w:r>
                          <w:rPr>
                            <w:i w:val="0"/>
                            <w:iCs w:val="0"/>
                            <w:color w:val="auto"/>
                            <w:sz w:val="20"/>
                            <w:szCs w:val="20"/>
                          </w:rPr>
                          <w:t>: The higher the PC1 coordinate the more domestic cat ancestry an individual is likely to have.  This supports a strong genetic differentiation between domestic cats and a group of putative wildcats.</w:t>
                        </w:r>
                      </w:p>
                    </w:txbxContent>
                  </v:textbox>
                </v:shape>
                <w10:wrap type="topAndBottom" anchorx="margin"/>
              </v:group>
            </w:pict>
          </mc:Fallback>
        </mc:AlternateContent>
      </w:r>
      <w:commentRangeEnd w:id="0"/>
      <w:r w:rsidR="00B06E6F">
        <w:rPr>
          <w:rStyle w:val="CommentReference"/>
        </w:rPr>
        <w:commentReference w:id="0"/>
      </w:r>
    </w:p>
    <w:p w14:paraId="72D9B3F7" w14:textId="1B89C956" w:rsidR="00263F10" w:rsidRDefault="00263F10"/>
    <w:p w14:paraId="50F082D0" w14:textId="04AB6EE0" w:rsidR="003A237A" w:rsidRDefault="003A237A"/>
    <w:p w14:paraId="5D931D56" w14:textId="560773CD" w:rsidR="00263F10" w:rsidRDefault="007D4CFA">
      <w:commentRangeStart w:id="7"/>
      <w:r>
        <w:rPr>
          <w:noProof/>
        </w:rPr>
        <w:lastRenderedPageBreak/>
        <mc:AlternateContent>
          <mc:Choice Requires="wpg">
            <w:drawing>
              <wp:anchor distT="0" distB="0" distL="114300" distR="114300" simplePos="0" relativeHeight="251643911" behindDoc="0" locked="0" layoutInCell="1" allowOverlap="1" wp14:anchorId="71798593" wp14:editId="39C3E9EA">
                <wp:simplePos x="0" y="0"/>
                <wp:positionH relativeFrom="margin">
                  <wp:posOffset>-43180</wp:posOffset>
                </wp:positionH>
                <wp:positionV relativeFrom="paragraph">
                  <wp:posOffset>177165</wp:posOffset>
                </wp:positionV>
                <wp:extent cx="5952490" cy="4605020"/>
                <wp:effectExtent l="0" t="0" r="0" b="5080"/>
                <wp:wrapSquare wrapText="bothSides"/>
                <wp:docPr id="27" name="Group 27"/>
                <wp:cNvGraphicFramePr/>
                <a:graphic xmlns:a="http://schemas.openxmlformats.org/drawingml/2006/main">
                  <a:graphicData uri="http://schemas.microsoft.com/office/word/2010/wordprocessingGroup">
                    <wpg:wgp>
                      <wpg:cNvGrpSpPr/>
                      <wpg:grpSpPr>
                        <a:xfrm>
                          <a:off x="0" y="0"/>
                          <a:ext cx="5952490" cy="4605020"/>
                          <a:chOff x="0" y="0"/>
                          <a:chExt cx="5952746" cy="4605020"/>
                        </a:xfrm>
                      </wpg:grpSpPr>
                      <wps:wsp>
                        <wps:cNvPr id="4" name="Text Box 4"/>
                        <wps:cNvSpPr txBox="1"/>
                        <wps:spPr>
                          <a:xfrm>
                            <a:off x="199399" y="3857625"/>
                            <a:ext cx="5753347" cy="747395"/>
                          </a:xfrm>
                          <a:prstGeom prst="rect">
                            <a:avLst/>
                          </a:prstGeom>
                          <a:solidFill>
                            <a:prstClr val="white"/>
                          </a:solidFill>
                          <a:ln>
                            <a:noFill/>
                          </a:ln>
                        </wps:spPr>
                        <wps:txbx>
                          <w:txbxContent>
                            <w:p w14:paraId="28CE538B" w14:textId="66B13926" w:rsidR="008D7421" w:rsidRPr="00C975CB" w:rsidRDefault="008D7421" w:rsidP="00397696">
                              <w:pPr>
                                <w:pStyle w:val="Caption"/>
                                <w:rPr>
                                  <w:i w:val="0"/>
                                  <w:iCs w:val="0"/>
                                  <w:noProof/>
                                  <w:color w:val="auto"/>
                                  <w:sz w:val="20"/>
                                  <w:szCs w:val="20"/>
                                </w:rPr>
                              </w:pPr>
                              <w:r>
                                <w:rPr>
                                  <w:b/>
                                  <w:bCs/>
                                  <w:i w:val="0"/>
                                  <w:iCs w:val="0"/>
                                  <w:color w:val="auto"/>
                                  <w:sz w:val="20"/>
                                  <w:szCs w:val="20"/>
                                </w:rPr>
                                <w:t xml:space="preserve">Supp. </w:t>
                              </w:r>
                              <w:r w:rsidRPr="00C975CB">
                                <w:rPr>
                                  <w:b/>
                                  <w:bCs/>
                                  <w:i w:val="0"/>
                                  <w:iCs w:val="0"/>
                                  <w:color w:val="auto"/>
                                  <w:sz w:val="20"/>
                                  <w:szCs w:val="20"/>
                                </w:rPr>
                                <w:t xml:space="preserve">Figure </w:t>
                              </w:r>
                              <w:r>
                                <w:rPr>
                                  <w:b/>
                                  <w:bCs/>
                                  <w:i w:val="0"/>
                                  <w:iCs w:val="0"/>
                                  <w:color w:val="auto"/>
                                  <w:sz w:val="20"/>
                                  <w:szCs w:val="20"/>
                                </w:rPr>
                                <w:t>3</w:t>
                              </w:r>
                              <w:r w:rsidRPr="00C975CB">
                                <w:rPr>
                                  <w:b/>
                                  <w:bCs/>
                                  <w:i w:val="0"/>
                                  <w:iCs w:val="0"/>
                                  <w:color w:val="auto"/>
                                  <w:sz w:val="20"/>
                                  <w:szCs w:val="20"/>
                                </w:rPr>
                                <w:t>.</w:t>
                              </w:r>
                              <w:r>
                                <w:rPr>
                                  <w:b/>
                                  <w:bCs/>
                                  <w:i w:val="0"/>
                                  <w:iCs w:val="0"/>
                                  <w:color w:val="auto"/>
                                  <w:sz w:val="20"/>
                                  <w:szCs w:val="20"/>
                                </w:rPr>
                                <w:t xml:space="preserve"> </w:t>
                              </w:r>
                              <w:r>
                                <w:rPr>
                                  <w:i w:val="0"/>
                                  <w:iCs w:val="0"/>
                                  <w:color w:val="auto"/>
                                  <w:sz w:val="20"/>
                                  <w:szCs w:val="20"/>
                                </w:rPr>
                                <w:t>For captive animals only, the relationship between PC2 or PC3 position and inbreeding coefficient (F), excluding three hybrid individuals with negative F estimates (i.e., higher than expected</w:t>
                              </w:r>
                              <w:r w:rsidRPr="002765A2">
                                <w:rPr>
                                  <w:i w:val="0"/>
                                  <w:iCs w:val="0"/>
                                  <w:color w:val="auto"/>
                                  <w:sz w:val="20"/>
                                  <w:szCs w:val="20"/>
                                </w:rPr>
                                <w:t xml:space="preserve"> </w:t>
                              </w:r>
                              <w:r>
                                <w:rPr>
                                  <w:i w:val="0"/>
                                  <w:iCs w:val="0"/>
                                  <w:color w:val="auto"/>
                                  <w:sz w:val="20"/>
                                  <w:szCs w:val="20"/>
                                </w:rPr>
                                <w:t>heterozygosity).  Inbreeding does not seem to explain the distribution of captive individuals across PC2 and PC3.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 name="Picture 3"/>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2746" cy="35718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798593" id="Group 27" o:spid="_x0000_s1035" style="position:absolute;margin-left:-3.4pt;margin-top:13.95pt;width:468.7pt;height:362.6pt;z-index:251643911;mso-position-horizontal-relative:margin;mso-width-relative:margin;mso-height-relative:margin" coordsize="59527,4605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">
                <v:shape id="Text Box 4" o:spid="_x0000_s1036" type="#_x0000_t202" style="position:absolute;left:1993;top:38576;width:57534;height:7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28CE538B" w14:textId="66B13926" w:rsidR="008D7421" w:rsidRPr="00C975CB" w:rsidRDefault="008D7421" w:rsidP="00397696">
                        <w:pPr>
                          <w:pStyle w:val="Caption"/>
                          <w:rPr>
                            <w:i w:val="0"/>
                            <w:iCs w:val="0"/>
                            <w:noProof/>
                            <w:color w:val="auto"/>
                            <w:sz w:val="20"/>
                            <w:szCs w:val="20"/>
                          </w:rPr>
                        </w:pPr>
                        <w:r>
                          <w:rPr>
                            <w:b/>
                            <w:bCs/>
                            <w:i w:val="0"/>
                            <w:iCs w:val="0"/>
                            <w:color w:val="auto"/>
                            <w:sz w:val="20"/>
                            <w:szCs w:val="20"/>
                          </w:rPr>
                          <w:t xml:space="preserve">Supp. </w:t>
                        </w:r>
                        <w:r w:rsidRPr="00C975CB">
                          <w:rPr>
                            <w:b/>
                            <w:bCs/>
                            <w:i w:val="0"/>
                            <w:iCs w:val="0"/>
                            <w:color w:val="auto"/>
                            <w:sz w:val="20"/>
                            <w:szCs w:val="20"/>
                          </w:rPr>
                          <w:t xml:space="preserve">Figure </w:t>
                        </w:r>
                        <w:r>
                          <w:rPr>
                            <w:b/>
                            <w:bCs/>
                            <w:i w:val="0"/>
                            <w:iCs w:val="0"/>
                            <w:color w:val="auto"/>
                            <w:sz w:val="20"/>
                            <w:szCs w:val="20"/>
                          </w:rPr>
                          <w:t>3</w:t>
                        </w:r>
                        <w:r w:rsidRPr="00C975CB">
                          <w:rPr>
                            <w:b/>
                            <w:bCs/>
                            <w:i w:val="0"/>
                            <w:iCs w:val="0"/>
                            <w:color w:val="auto"/>
                            <w:sz w:val="20"/>
                            <w:szCs w:val="20"/>
                          </w:rPr>
                          <w:t>.</w:t>
                        </w:r>
                        <w:r>
                          <w:rPr>
                            <w:b/>
                            <w:bCs/>
                            <w:i w:val="0"/>
                            <w:iCs w:val="0"/>
                            <w:color w:val="auto"/>
                            <w:sz w:val="20"/>
                            <w:szCs w:val="20"/>
                          </w:rPr>
                          <w:t xml:space="preserve"> </w:t>
                        </w:r>
                        <w:r>
                          <w:rPr>
                            <w:i w:val="0"/>
                            <w:iCs w:val="0"/>
                            <w:color w:val="auto"/>
                            <w:sz w:val="20"/>
                            <w:szCs w:val="20"/>
                          </w:rPr>
                          <w:t>For captive animals only, the relationship between PC2 or PC3 position and inbreeding coefficient (F), excluding three hybrid individuals with negative F estimates (i.e., higher than expected</w:t>
                        </w:r>
                        <w:r w:rsidRPr="002765A2">
                          <w:rPr>
                            <w:i w:val="0"/>
                            <w:iCs w:val="0"/>
                            <w:color w:val="auto"/>
                            <w:sz w:val="20"/>
                            <w:szCs w:val="20"/>
                          </w:rPr>
                          <w:t xml:space="preserve"> </w:t>
                        </w:r>
                        <w:r>
                          <w:rPr>
                            <w:i w:val="0"/>
                            <w:iCs w:val="0"/>
                            <w:color w:val="auto"/>
                            <w:sz w:val="20"/>
                            <w:szCs w:val="20"/>
                          </w:rPr>
                          <w:t>heterozygosity).  Inbreeding does not seem to explain the distribution of captive individuals across PC2 and PC3.</w:t>
                        </w:r>
                      </w:p>
                    </w:txbxContent>
                  </v:textbox>
                </v:shape>
                <v:shape id="Picture 3" o:spid="_x0000_s1037" type="#_x0000_t75" style="position:absolute;width:59527;height:35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">
                  <v:imagedata r:id="rId18" o:title=""/>
                </v:shape>
                <w10:wrap type="square" anchorx="margin"/>
              </v:group>
            </w:pict>
          </mc:Fallback>
        </mc:AlternateContent>
      </w:r>
      <w:commentRangeEnd w:id="7"/>
      <w:r w:rsidR="008D7421">
        <w:rPr>
          <w:rStyle w:val="CommentReference"/>
        </w:rPr>
        <w:commentReference w:id="7"/>
      </w:r>
      <w:commentRangeStart w:id="8"/>
      <w:r>
        <w:rPr>
          <w:noProof/>
        </w:rPr>
        <mc:AlternateContent>
          <mc:Choice Requires="wpg">
            <w:drawing>
              <wp:anchor distT="0" distB="0" distL="114300" distR="114300" simplePos="0" relativeHeight="251639810" behindDoc="0" locked="0" layoutInCell="1" allowOverlap="1" wp14:anchorId="4A83EDDF" wp14:editId="2BF1812A">
                <wp:simplePos x="0" y="0"/>
                <wp:positionH relativeFrom="margin">
                  <wp:posOffset>90170</wp:posOffset>
                </wp:positionH>
                <wp:positionV relativeFrom="paragraph">
                  <wp:posOffset>4739640</wp:posOffset>
                </wp:positionV>
                <wp:extent cx="5734050" cy="3282950"/>
                <wp:effectExtent l="0" t="0" r="0" b="0"/>
                <wp:wrapNone/>
                <wp:docPr id="22" name="Group 22"/>
                <wp:cNvGraphicFramePr/>
                <a:graphic xmlns:a="http://schemas.openxmlformats.org/drawingml/2006/main">
                  <a:graphicData uri="http://schemas.microsoft.com/office/word/2010/wordprocessingGroup">
                    <wpg:wgp>
                      <wpg:cNvGrpSpPr/>
                      <wpg:grpSpPr>
                        <a:xfrm>
                          <a:off x="0" y="0"/>
                          <a:ext cx="5734050" cy="3282950"/>
                          <a:chOff x="0" y="0"/>
                          <a:chExt cx="5734050" cy="3282952"/>
                        </a:xfrm>
                      </wpg:grpSpPr>
                      <wpg:grpSp>
                        <wpg:cNvPr id="19" name="Group 19"/>
                        <wpg:cNvGrpSpPr/>
                        <wpg:grpSpPr>
                          <a:xfrm>
                            <a:off x="0" y="333375"/>
                            <a:ext cx="5734050" cy="2949577"/>
                            <a:chOff x="0" y="219075"/>
                            <a:chExt cx="5734050" cy="2949577"/>
                          </a:xfrm>
                        </wpg:grpSpPr>
                        <pic:pic xmlns:pic="http://schemas.openxmlformats.org/drawingml/2006/picture">
                          <pic:nvPicPr>
                            <pic:cNvPr id="11" name="Picture 1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219075"/>
                              <a:ext cx="5734050" cy="1910802"/>
                            </a:xfrm>
                            <a:prstGeom prst="rect">
                              <a:avLst/>
                            </a:prstGeom>
                            <a:noFill/>
                            <a:ln>
                              <a:noFill/>
                            </a:ln>
                          </pic:spPr>
                        </pic:pic>
                        <wps:wsp>
                          <wps:cNvPr id="17" name="Text Box 17"/>
                          <wps:cNvSpPr txBox="1"/>
                          <wps:spPr>
                            <a:xfrm>
                              <a:off x="0" y="2266317"/>
                              <a:ext cx="5734050" cy="902335"/>
                            </a:xfrm>
                            <a:prstGeom prst="rect">
                              <a:avLst/>
                            </a:prstGeom>
                            <a:solidFill>
                              <a:prstClr val="white"/>
                            </a:solidFill>
                            <a:ln>
                              <a:noFill/>
                            </a:ln>
                          </wps:spPr>
                          <wps:txbx>
                            <w:txbxContent>
                              <w:p w14:paraId="655BA8BC" w14:textId="523F5D54" w:rsidR="008D7421" w:rsidRPr="00C975CB" w:rsidRDefault="008D7421" w:rsidP="00C975CB">
                                <w:pPr>
                                  <w:pStyle w:val="Caption"/>
                                  <w:rPr>
                                    <w:i w:val="0"/>
                                    <w:iCs w:val="0"/>
                                    <w:noProof/>
                                    <w:color w:val="auto"/>
                                    <w:sz w:val="20"/>
                                    <w:szCs w:val="20"/>
                                  </w:rPr>
                                </w:pPr>
                                <w:r>
                                  <w:rPr>
                                    <w:b/>
                                    <w:bCs/>
                                    <w:i w:val="0"/>
                                    <w:iCs w:val="0"/>
                                    <w:color w:val="auto"/>
                                    <w:sz w:val="20"/>
                                    <w:szCs w:val="20"/>
                                  </w:rPr>
                                  <w:t xml:space="preserve">Supp. </w:t>
                                </w:r>
                                <w:r w:rsidRPr="00C975CB">
                                  <w:rPr>
                                    <w:b/>
                                    <w:bCs/>
                                    <w:i w:val="0"/>
                                    <w:iCs w:val="0"/>
                                    <w:color w:val="auto"/>
                                    <w:sz w:val="20"/>
                                    <w:szCs w:val="20"/>
                                  </w:rPr>
                                  <w:t xml:space="preserve">Figure </w:t>
                                </w:r>
                                <w:r>
                                  <w:rPr>
                                    <w:b/>
                                    <w:bCs/>
                                    <w:i w:val="0"/>
                                    <w:iCs w:val="0"/>
                                    <w:color w:val="auto"/>
                                    <w:sz w:val="20"/>
                                    <w:szCs w:val="20"/>
                                  </w:rPr>
                                  <w:t>4</w:t>
                                </w:r>
                                <w:r w:rsidRPr="00C975CB">
                                  <w:rPr>
                                    <w:b/>
                                    <w:bCs/>
                                    <w:i w:val="0"/>
                                    <w:iCs w:val="0"/>
                                    <w:color w:val="auto"/>
                                    <w:sz w:val="20"/>
                                    <w:szCs w:val="20"/>
                                  </w:rPr>
                                  <w:t>.</w:t>
                                </w:r>
                                <w:r>
                                  <w:rPr>
                                    <w:b/>
                                    <w:bCs/>
                                    <w:i w:val="0"/>
                                    <w:iCs w:val="0"/>
                                    <w:color w:val="auto"/>
                                    <w:sz w:val="20"/>
                                    <w:szCs w:val="20"/>
                                  </w:rPr>
                                  <w:t xml:space="preserve"> </w:t>
                                </w:r>
                                <w:r>
                                  <w:rPr>
                                    <w:i w:val="0"/>
                                    <w:iCs w:val="0"/>
                                    <w:color w:val="auto"/>
                                    <w:sz w:val="20"/>
                                    <w:szCs w:val="20"/>
                                  </w:rPr>
                                  <w:t xml:space="preserve">A) Cross-validation error for the ADMIXTURE analyses.  The value of K with the lowest error is the best supported, though this does not always translate to the genuine number of ancestral populations. For these data cross-validation error supports K=5 as the most likely value of K.  (B) K=5 gives a complex picture of wildcat population structure </w:t>
                                </w:r>
                                <w:r w:rsidRPr="00AC78D9">
                                  <w:rPr>
                                    <w:rFonts w:ascii="Calibri" w:hAnsi="Calibri" w:cs="Calibri"/>
                                    <w:i w:val="0"/>
                                    <w:iCs w:val="0"/>
                                    <w:color w:val="000000"/>
                                    <w:sz w:val="20"/>
                                    <w:szCs w:val="20"/>
                                  </w:rPr>
                                  <w:t>demonstrating the existence of as yet incompletely characterised population structure</w:t>
                                </w:r>
                                <w:r>
                                  <w:rPr>
                                    <w:i w:val="0"/>
                                    <w:iCs w:val="0"/>
                                    <w:color w:val="auto"/>
                                    <w:sz w:val="20"/>
                                    <w:szCs w:val="20"/>
                                  </w:rPr>
                                  <w:t>. Domestic cats form the only cluster that remains consistent at every value of 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 name="Text Box 20"/>
                        <wps:cNvSpPr txBox="1"/>
                        <wps:spPr>
                          <a:xfrm>
                            <a:off x="2219325" y="581025"/>
                            <a:ext cx="323850" cy="333375"/>
                          </a:xfrm>
                          <a:prstGeom prst="rect">
                            <a:avLst/>
                          </a:prstGeom>
                          <a:noFill/>
                          <a:ln w="6350">
                            <a:noFill/>
                          </a:ln>
                        </wps:spPr>
                        <wps:txbx>
                          <w:txbxContent>
                            <w:p w14:paraId="00D95A45" w14:textId="77777777" w:rsidR="008D7421" w:rsidRPr="005A1754" w:rsidRDefault="008D7421" w:rsidP="00FF05AB">
                              <w:pPr>
                                <w:rPr>
                                  <w:b/>
                                  <w:bCs/>
                                  <w:sz w:val="28"/>
                                  <w:szCs w:val="28"/>
                                </w:rPr>
                              </w:pPr>
                              <w:r>
                                <w:rPr>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0" y="0"/>
                            <a:ext cx="323850" cy="333375"/>
                          </a:xfrm>
                          <a:prstGeom prst="rect">
                            <a:avLst/>
                          </a:prstGeom>
                          <a:noFill/>
                          <a:ln w="6350">
                            <a:noFill/>
                          </a:ln>
                        </wps:spPr>
                        <wps:txbx>
                          <w:txbxContent>
                            <w:p w14:paraId="40EB2DA5" w14:textId="0824EBD1" w:rsidR="008D7421" w:rsidRPr="005A1754" w:rsidRDefault="008D7421" w:rsidP="00FF05AB">
                              <w:pPr>
                                <w:rPr>
                                  <w:b/>
                                  <w:bCs/>
                                  <w:sz w:val="28"/>
                                  <w:szCs w:val="28"/>
                                </w:rPr>
                              </w:pPr>
                              <w:r>
                                <w:rPr>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83EDDF" id="Group 22" o:spid="_x0000_s1038" style="position:absolute;margin-left:7.1pt;margin-top:373.2pt;width:451.5pt;height:258.5pt;z-index:251639810;mso-position-horizontal-relative:margin;mso-width-relative:margin;mso-height-relative:margin" coordsize="57340,32829"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">
                <v:group id="Group 19" o:spid="_x0000_s1039" style="position:absolute;top:3333;width:57340;height:29496" coordorigin=",2190" coordsize="57340,294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 id="Picture 11" o:spid="_x0000_s1040" type="#_x0000_t75" style="position:absolute;top:2190;width:57340;height:191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">
                    <v:imagedata r:id="rId20" o:title=""/>
                  </v:shape>
                  <v:shape id="Text Box 17" o:spid="_x0000_s1041" type="#_x0000_t202" style="position:absolute;top:22663;width:57340;height:9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655BA8BC" w14:textId="523F5D54" w:rsidR="008D7421" w:rsidRPr="00C975CB" w:rsidRDefault="008D7421" w:rsidP="00C975CB">
                          <w:pPr>
                            <w:pStyle w:val="Caption"/>
                            <w:rPr>
                              <w:i w:val="0"/>
                              <w:iCs w:val="0"/>
                              <w:noProof/>
                              <w:color w:val="auto"/>
                              <w:sz w:val="20"/>
                              <w:szCs w:val="20"/>
                            </w:rPr>
                          </w:pPr>
                          <w:r>
                            <w:rPr>
                              <w:b/>
                              <w:bCs/>
                              <w:i w:val="0"/>
                              <w:iCs w:val="0"/>
                              <w:color w:val="auto"/>
                              <w:sz w:val="20"/>
                              <w:szCs w:val="20"/>
                            </w:rPr>
                            <w:t xml:space="preserve">Supp. </w:t>
                          </w:r>
                          <w:r w:rsidRPr="00C975CB">
                            <w:rPr>
                              <w:b/>
                              <w:bCs/>
                              <w:i w:val="0"/>
                              <w:iCs w:val="0"/>
                              <w:color w:val="auto"/>
                              <w:sz w:val="20"/>
                              <w:szCs w:val="20"/>
                            </w:rPr>
                            <w:t xml:space="preserve">Figure </w:t>
                          </w:r>
                          <w:r>
                            <w:rPr>
                              <w:b/>
                              <w:bCs/>
                              <w:i w:val="0"/>
                              <w:iCs w:val="0"/>
                              <w:color w:val="auto"/>
                              <w:sz w:val="20"/>
                              <w:szCs w:val="20"/>
                            </w:rPr>
                            <w:t>4</w:t>
                          </w:r>
                          <w:r w:rsidRPr="00C975CB">
                            <w:rPr>
                              <w:b/>
                              <w:bCs/>
                              <w:i w:val="0"/>
                              <w:iCs w:val="0"/>
                              <w:color w:val="auto"/>
                              <w:sz w:val="20"/>
                              <w:szCs w:val="20"/>
                            </w:rPr>
                            <w:t>.</w:t>
                          </w:r>
                          <w:r>
                            <w:rPr>
                              <w:b/>
                              <w:bCs/>
                              <w:i w:val="0"/>
                              <w:iCs w:val="0"/>
                              <w:color w:val="auto"/>
                              <w:sz w:val="20"/>
                              <w:szCs w:val="20"/>
                            </w:rPr>
                            <w:t xml:space="preserve"> </w:t>
                          </w:r>
                          <w:r>
                            <w:rPr>
                              <w:i w:val="0"/>
                              <w:iCs w:val="0"/>
                              <w:color w:val="auto"/>
                              <w:sz w:val="20"/>
                              <w:szCs w:val="20"/>
                            </w:rPr>
                            <w:t xml:space="preserve">A) Cross-validation error for the ADMIXTURE analyses.  The value of K with the lowest error is the best supported, though this does not always translate to the genuine number of ancestral populations. For these data cross-validation error supports K=5 as the most likely value of K.  (B) K=5 gives a complex picture of wildcat population structure </w:t>
                          </w:r>
                          <w:r w:rsidRPr="00AC78D9">
                            <w:rPr>
                              <w:rFonts w:ascii="Calibri" w:hAnsi="Calibri" w:cs="Calibri"/>
                              <w:i w:val="0"/>
                              <w:iCs w:val="0"/>
                              <w:color w:val="000000"/>
                              <w:sz w:val="20"/>
                              <w:szCs w:val="20"/>
                            </w:rPr>
                            <w:t>demonstrating the existence of as yet incompletely characterised population structure</w:t>
                          </w:r>
                          <w:r>
                            <w:rPr>
                              <w:i w:val="0"/>
                              <w:iCs w:val="0"/>
                              <w:color w:val="auto"/>
                              <w:sz w:val="20"/>
                              <w:szCs w:val="20"/>
                            </w:rPr>
                            <w:t>. Domestic cats form the only cluster that remains consistent at every value of K.</w:t>
                          </w:r>
                        </w:p>
                      </w:txbxContent>
                    </v:textbox>
                  </v:shape>
                </v:group>
                <v:shape id="Text Box 20" o:spid="_x0000_s1042" type="#_x0000_t202" style="position:absolute;left:22193;top:5810;width:3238;height:3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00D95A45" w14:textId="77777777" w:rsidR="008D7421" w:rsidRPr="005A1754" w:rsidRDefault="008D7421" w:rsidP="00FF05AB">
                        <w:pPr>
                          <w:rPr>
                            <w:b/>
                            <w:bCs/>
                            <w:sz w:val="28"/>
                            <w:szCs w:val="28"/>
                          </w:rPr>
                        </w:pPr>
                        <w:r>
                          <w:rPr>
                            <w:b/>
                            <w:bCs/>
                            <w:sz w:val="28"/>
                            <w:szCs w:val="28"/>
                          </w:rPr>
                          <w:t>B</w:t>
                        </w:r>
                      </w:p>
                    </w:txbxContent>
                  </v:textbox>
                </v:shape>
                <v:shape id="Text Box 21" o:spid="_x0000_s1043" type="#_x0000_t202" style="position:absolute;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" filled="f" stroked="f" strokeweight=".5pt">
                  <v:textbox>
                    <w:txbxContent>
                      <w:p w14:paraId="40EB2DA5" w14:textId="0824EBD1" w:rsidR="008D7421" w:rsidRPr="005A1754" w:rsidRDefault="008D7421" w:rsidP="00FF05AB">
                        <w:pPr>
                          <w:rPr>
                            <w:b/>
                            <w:bCs/>
                            <w:sz w:val="28"/>
                            <w:szCs w:val="28"/>
                          </w:rPr>
                        </w:pPr>
                        <w:r>
                          <w:rPr>
                            <w:b/>
                            <w:bCs/>
                            <w:sz w:val="28"/>
                            <w:szCs w:val="28"/>
                          </w:rPr>
                          <w:t>A</w:t>
                        </w:r>
                      </w:p>
                    </w:txbxContent>
                  </v:textbox>
                </v:shape>
                <w10:wrap anchorx="margin"/>
              </v:group>
            </w:pict>
          </mc:Fallback>
        </mc:AlternateContent>
      </w:r>
      <w:commentRangeEnd w:id="8"/>
      <w:r w:rsidR="00233B70">
        <w:rPr>
          <w:rStyle w:val="CommentReference"/>
        </w:rPr>
        <w:commentReference w:id="8"/>
      </w:r>
    </w:p>
    <w:p w14:paraId="7FACCAEA" w14:textId="5F605BC1" w:rsidR="00263F10" w:rsidRDefault="00263F10"/>
    <w:p w14:paraId="73E50886" w14:textId="08C34856" w:rsidR="00263F10" w:rsidRDefault="00263F10"/>
    <w:p w14:paraId="698502D9" w14:textId="7BA056D1" w:rsidR="00263F10" w:rsidRDefault="00263F10"/>
    <w:p w14:paraId="446F42C3" w14:textId="0AC06AF2" w:rsidR="00263F10" w:rsidRDefault="00263F10"/>
    <w:p w14:paraId="6D44CB2B" w14:textId="7B229E7F" w:rsidR="00263F10" w:rsidRDefault="00263F10"/>
    <w:p w14:paraId="5D918439" w14:textId="774B79E9" w:rsidR="00263F10" w:rsidRDefault="00263F10"/>
    <w:p w14:paraId="261DA562" w14:textId="30E4A805" w:rsidR="00263F10" w:rsidRDefault="00263F10"/>
    <w:p w14:paraId="74E55A38" w14:textId="617C97E2" w:rsidR="00263F10" w:rsidRDefault="00263F10"/>
    <w:p w14:paraId="6186BC1F" w14:textId="63DE7017" w:rsidR="00263F10" w:rsidRDefault="00263F10"/>
    <w:p w14:paraId="6150B1F3" w14:textId="1F08B0D1" w:rsidR="00263F10" w:rsidRDefault="00263F10"/>
    <w:p w14:paraId="5A2D4E7F" w14:textId="0A521109" w:rsidR="00263F10" w:rsidRDefault="00263F10"/>
    <w:p w14:paraId="22B44ABD" w14:textId="236D18B8" w:rsidR="00263F10" w:rsidRDefault="00263F10"/>
    <w:p w14:paraId="2BF43029" w14:textId="77777777" w:rsidR="007D4CFA" w:rsidRDefault="007D4CFA">
      <w:pPr>
        <w:sectPr w:rsidR="007D4CFA" w:rsidSect="00A92463">
          <w:pgSz w:w="11906" w:h="16838"/>
          <w:pgMar w:top="1701" w:right="1418" w:bottom="1701" w:left="1418" w:header="709" w:footer="709" w:gutter="0"/>
          <w:cols w:space="708"/>
          <w:docGrid w:linePitch="360"/>
        </w:sectPr>
      </w:pPr>
    </w:p>
    <w:p w14:paraId="20131821" w14:textId="50E5DAB4" w:rsidR="00263F10" w:rsidRDefault="008745AF">
      <w:r>
        <w:rPr>
          <w:noProof/>
        </w:rPr>
        <w:lastRenderedPageBreak/>
        <mc:AlternateContent>
          <mc:Choice Requires="wpg">
            <w:drawing>
              <wp:anchor distT="0" distB="0" distL="114300" distR="114300" simplePos="0" relativeHeight="251644940" behindDoc="0" locked="0" layoutInCell="1" allowOverlap="1" wp14:anchorId="36F17212" wp14:editId="6AF4E2D9">
                <wp:simplePos x="0" y="0"/>
                <wp:positionH relativeFrom="column">
                  <wp:posOffset>-41910</wp:posOffset>
                </wp:positionH>
                <wp:positionV relativeFrom="paragraph">
                  <wp:posOffset>309245</wp:posOffset>
                </wp:positionV>
                <wp:extent cx="8572500" cy="4719320"/>
                <wp:effectExtent l="0" t="0" r="0" b="5080"/>
                <wp:wrapNone/>
                <wp:docPr id="45" name="Group 45"/>
                <wp:cNvGraphicFramePr/>
                <a:graphic xmlns:a="http://schemas.openxmlformats.org/drawingml/2006/main">
                  <a:graphicData uri="http://schemas.microsoft.com/office/word/2010/wordprocessingGroup">
                    <wpg:wgp>
                      <wpg:cNvGrpSpPr/>
                      <wpg:grpSpPr>
                        <a:xfrm>
                          <a:off x="0" y="0"/>
                          <a:ext cx="8572500" cy="4719320"/>
                          <a:chOff x="-1066800" y="0"/>
                          <a:chExt cx="8572500" cy="4719320"/>
                        </a:xfrm>
                      </wpg:grpSpPr>
                      <wps:wsp>
                        <wps:cNvPr id="65" name="Text Box 65"/>
                        <wps:cNvSpPr txBox="1"/>
                        <wps:spPr>
                          <a:xfrm>
                            <a:off x="-1066800" y="3971925"/>
                            <a:ext cx="8572500" cy="747395"/>
                          </a:xfrm>
                          <a:prstGeom prst="rect">
                            <a:avLst/>
                          </a:prstGeom>
                          <a:solidFill>
                            <a:prstClr val="white"/>
                          </a:solidFill>
                          <a:ln>
                            <a:noFill/>
                          </a:ln>
                        </wps:spPr>
                        <wps:txbx>
                          <w:txbxContent>
                            <w:p w14:paraId="72BB7B50" w14:textId="74AD357B" w:rsidR="008D7421" w:rsidRPr="00052CEF" w:rsidRDefault="008D7421" w:rsidP="00B80341">
                              <w:pPr>
                                <w:pStyle w:val="Caption"/>
                                <w:rPr>
                                  <w:i w:val="0"/>
                                  <w:iCs w:val="0"/>
                                  <w:noProof/>
                                  <w:color w:val="auto"/>
                                  <w:sz w:val="20"/>
                                  <w:szCs w:val="20"/>
                                </w:rPr>
                              </w:pPr>
                              <w:r>
                                <w:rPr>
                                  <w:b/>
                                  <w:bCs/>
                                  <w:i w:val="0"/>
                                  <w:iCs w:val="0"/>
                                  <w:color w:val="auto"/>
                                  <w:sz w:val="20"/>
                                  <w:szCs w:val="20"/>
                                </w:rPr>
                                <w:t xml:space="preserve">Supp. Figure 5. </w:t>
                              </w:r>
                              <w:r>
                                <w:rPr>
                                  <w:i w:val="0"/>
                                  <w:iCs w:val="0"/>
                                  <w:color w:val="auto"/>
                                  <w:sz w:val="20"/>
                                  <w:szCs w:val="20"/>
                                </w:rPr>
                                <w:t>Data was initially simulated from four different models (A), with 22 summary statistics (see Supp. Table 2).  These were used to identify the best combination of including/excluding an additional migration parameter (</w:t>
                              </w:r>
                              <w:r w:rsidRPr="00675FA8">
                                <w:rPr>
                                  <w:color w:val="auto"/>
                                  <w:sz w:val="20"/>
                                  <w:szCs w:val="20"/>
                                </w:rPr>
                                <w:t>mig2</w:t>
                              </w:r>
                              <w:r>
                                <w:rPr>
                                  <w:i w:val="0"/>
                                  <w:iCs w:val="0"/>
                                  <w:color w:val="auto"/>
                                  <w:sz w:val="20"/>
                                  <w:szCs w:val="20"/>
                                </w:rPr>
                                <w:t>, allowing gene flow from the wild-living population into the captive population) and including/excluding introgressed individuals in the captive population observed data.  Approximately 30,000 simulations were generated using each model.  In the filtered dataset individuals with a Q35 score less than 0.9 were excluded from the target data, these individuals are marked with a cross on the PCA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 name="Group 41"/>
                        <wpg:cNvGrpSpPr/>
                        <wpg:grpSpPr>
                          <a:xfrm>
                            <a:off x="0" y="0"/>
                            <a:ext cx="7004050" cy="3762375"/>
                            <a:chOff x="0" y="0"/>
                            <a:chExt cx="7004050" cy="3762375"/>
                          </a:xfrm>
                        </wpg:grpSpPr>
                        <wpg:grpSp>
                          <wpg:cNvPr id="63" name="Group 63"/>
                          <wpg:cNvGrpSpPr/>
                          <wpg:grpSpPr>
                            <a:xfrm>
                              <a:off x="0" y="19050"/>
                              <a:ext cx="7004050" cy="3743325"/>
                              <a:chOff x="0" y="0"/>
                              <a:chExt cx="7004050" cy="3743325"/>
                            </a:xfrm>
                          </wpg:grpSpPr>
                          <wpg:grpSp>
                            <wpg:cNvPr id="58" name="Group 58"/>
                            <wpg:cNvGrpSpPr/>
                            <wpg:grpSpPr>
                              <a:xfrm>
                                <a:off x="0" y="0"/>
                                <a:ext cx="4162425" cy="3743325"/>
                                <a:chOff x="0" y="0"/>
                                <a:chExt cx="4162425" cy="3743325"/>
                              </a:xfrm>
                            </wpg:grpSpPr>
                            <wpg:grpSp>
                              <wpg:cNvPr id="57" name="Group 57"/>
                              <wpg:cNvGrpSpPr/>
                              <wpg:grpSpPr>
                                <a:xfrm>
                                  <a:off x="0" y="0"/>
                                  <a:ext cx="4086225" cy="3743325"/>
                                  <a:chOff x="228598" y="0"/>
                                  <a:chExt cx="4438650" cy="4019550"/>
                                </a:xfrm>
                              </wpg:grpSpPr>
                              <wpg:grpSp>
                                <wpg:cNvPr id="55" name="Group 55"/>
                                <wpg:cNvGrpSpPr/>
                                <wpg:grpSpPr>
                                  <a:xfrm>
                                    <a:off x="228599" y="0"/>
                                    <a:ext cx="4438649" cy="2045970"/>
                                    <a:chOff x="219074" y="0"/>
                                    <a:chExt cx="4438649" cy="2045970"/>
                                  </a:xfrm>
                                </wpg:grpSpPr>
                                <pic:pic xmlns:pic="http://schemas.openxmlformats.org/drawingml/2006/picture">
                                  <pic:nvPicPr>
                                    <pic:cNvPr id="32" name="Picture 32" descr="Diagram&#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r="14711"/>
                                    <a:stretch/>
                                  </pic:blipFill>
                                  <pic:spPr>
                                    <a:xfrm>
                                      <a:off x="2581274" y="0"/>
                                      <a:ext cx="2076449" cy="2041525"/>
                                    </a:xfrm>
                                    <a:prstGeom prst="rect">
                                      <a:avLst/>
                                    </a:prstGeom>
                                  </pic:spPr>
                                </pic:pic>
                                <pic:pic xmlns:pic="http://schemas.openxmlformats.org/drawingml/2006/picture">
                                  <pic:nvPicPr>
                                    <pic:cNvPr id="34" name="Picture 34" descr="Diagram&#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8979" t="8355" r="1" b="3"/>
                                    <a:stretch/>
                                  </pic:blipFill>
                                  <pic:spPr>
                                    <a:xfrm>
                                      <a:off x="219074" y="171450"/>
                                      <a:ext cx="2220595" cy="1874520"/>
                                    </a:xfrm>
                                    <a:prstGeom prst="rect">
                                      <a:avLst/>
                                    </a:prstGeom>
                                  </pic:spPr>
                                </pic:pic>
                              </wpg:grpSp>
                              <wpg:grpSp>
                                <wpg:cNvPr id="56" name="Group 56"/>
                                <wpg:cNvGrpSpPr/>
                                <wpg:grpSpPr>
                                  <a:xfrm>
                                    <a:off x="228598" y="1952625"/>
                                    <a:ext cx="4438649" cy="2066925"/>
                                    <a:chOff x="228598" y="0"/>
                                    <a:chExt cx="4438649" cy="2066925"/>
                                  </a:xfrm>
                                </wpg:grpSpPr>
                                <pic:pic xmlns:pic="http://schemas.openxmlformats.org/drawingml/2006/picture">
                                  <pic:nvPicPr>
                                    <pic:cNvPr id="33" name="Picture 33" descr="Diagram&#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9274" t="8858" b="1"/>
                                    <a:stretch/>
                                  </pic:blipFill>
                                  <pic:spPr>
                                    <a:xfrm>
                                      <a:off x="228598" y="180975"/>
                                      <a:ext cx="2236471" cy="1884045"/>
                                    </a:xfrm>
                                    <a:prstGeom prst="rect">
                                      <a:avLst/>
                                    </a:prstGeom>
                                  </pic:spPr>
                                </pic:pic>
                                <pic:pic xmlns:pic="http://schemas.openxmlformats.org/drawingml/2006/picture">
                                  <pic:nvPicPr>
                                    <pic:cNvPr id="35" name="Picture 35" descr="Diagram&#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r="15379"/>
                                    <a:stretch/>
                                  </pic:blipFill>
                                  <pic:spPr>
                                    <a:xfrm>
                                      <a:off x="2581275" y="0"/>
                                      <a:ext cx="2085972" cy="2066925"/>
                                    </a:xfrm>
                                    <a:prstGeom prst="rect">
                                      <a:avLst/>
                                    </a:prstGeom>
                                  </pic:spPr>
                                </pic:pic>
                              </wpg:grpSp>
                            </wpg:grpSp>
                            <wps:wsp>
                              <wps:cNvPr id="38" name="Text Box 38"/>
                              <wps:cNvSpPr txBox="1"/>
                              <wps:spPr>
                                <a:xfrm>
                                  <a:off x="1028700" y="409575"/>
                                  <a:ext cx="695325" cy="295275"/>
                                </a:xfrm>
                                <a:prstGeom prst="rect">
                                  <a:avLst/>
                                </a:prstGeom>
                                <a:solidFill>
                                  <a:schemeClr val="lt1"/>
                                </a:solidFill>
                                <a:ln w="6350">
                                  <a:noFill/>
                                </a:ln>
                              </wps:spPr>
                              <wps:txbx>
                                <w:txbxContent>
                                  <w:p w14:paraId="0822B59B" w14:textId="12B03F3D" w:rsidR="008D7421" w:rsidRPr="009E3052" w:rsidRDefault="008D7421" w:rsidP="00082F55">
                                    <w:pPr>
                                      <w:jc w:val="center"/>
                                      <w:rPr>
                                        <w:b/>
                                        <w:bCs/>
                                      </w:rPr>
                                    </w:pPr>
                                    <w:r w:rsidRPr="009E3052">
                                      <w:rPr>
                                        <w:b/>
                                        <w:bCs/>
                                      </w:rPr>
                                      <w:t>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3390900" y="409575"/>
                                  <a:ext cx="752475" cy="295275"/>
                                </a:xfrm>
                                <a:prstGeom prst="rect">
                                  <a:avLst/>
                                </a:prstGeom>
                                <a:solidFill>
                                  <a:schemeClr val="lt1"/>
                                </a:solidFill>
                                <a:ln w="6350">
                                  <a:noFill/>
                                </a:ln>
                              </wps:spPr>
                              <wps:txbx>
                                <w:txbxContent>
                                  <w:p w14:paraId="331CA9AB" w14:textId="316647F3" w:rsidR="008D7421" w:rsidRPr="009E3052" w:rsidRDefault="008D7421" w:rsidP="00082F55">
                                    <w:pPr>
                                      <w:jc w:val="center"/>
                                      <w:rPr>
                                        <w:b/>
                                        <w:bCs/>
                                      </w:rPr>
                                    </w:pPr>
                                    <w:r w:rsidRPr="009E3052">
                                      <w:rPr>
                                        <w:b/>
                                        <w:bCs/>
                                      </w:rPr>
                                      <w:t>Model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1019175" y="2228850"/>
                                  <a:ext cx="752475" cy="295275"/>
                                </a:xfrm>
                                <a:prstGeom prst="rect">
                                  <a:avLst/>
                                </a:prstGeom>
                                <a:solidFill>
                                  <a:schemeClr val="lt1"/>
                                </a:solidFill>
                                <a:ln w="6350">
                                  <a:noFill/>
                                </a:ln>
                              </wps:spPr>
                              <wps:txbx>
                                <w:txbxContent>
                                  <w:p w14:paraId="679B3F5F" w14:textId="787BC012" w:rsidR="008D7421" w:rsidRPr="00082F55" w:rsidRDefault="008D7421" w:rsidP="00082F55">
                                    <w:pPr>
                                      <w:jc w:val="center"/>
                                      <w:rPr>
                                        <w:b/>
                                        <w:bCs/>
                                        <w:sz w:val="24"/>
                                        <w:szCs w:val="24"/>
                                      </w:rPr>
                                    </w:pPr>
                                    <w:r w:rsidRPr="009E3052">
                                      <w:rPr>
                                        <w:b/>
                                        <w:bCs/>
                                      </w:rPr>
                                      <w:t>Model 3</w:t>
                                    </w:r>
                                    <w:r w:rsidRPr="00082F55">
                                      <w:rPr>
                                        <w:b/>
                                        <w:bCs/>
                                        <w:noProof/>
                                        <w:sz w:val="24"/>
                                        <w:szCs w:val="24"/>
                                      </w:rPr>
                                      <w:drawing>
                                        <wp:inline distT="0" distB="0" distL="0" distR="0" wp14:anchorId="72B10235" wp14:editId="48296E5D">
                                          <wp:extent cx="494030" cy="19748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030" cy="197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409950" y="2228850"/>
                                  <a:ext cx="752475" cy="295275"/>
                                </a:xfrm>
                                <a:prstGeom prst="rect">
                                  <a:avLst/>
                                </a:prstGeom>
                                <a:solidFill>
                                  <a:schemeClr val="lt1"/>
                                </a:solidFill>
                                <a:ln w="6350">
                                  <a:noFill/>
                                </a:ln>
                              </wps:spPr>
                              <wps:txbx>
                                <w:txbxContent>
                                  <w:p w14:paraId="030F89E7" w14:textId="1745A0DB" w:rsidR="008D7421" w:rsidRPr="00082F55" w:rsidRDefault="008D7421" w:rsidP="00082F55">
                                    <w:pPr>
                                      <w:jc w:val="center"/>
                                      <w:rPr>
                                        <w:b/>
                                        <w:bCs/>
                                        <w:sz w:val="24"/>
                                        <w:szCs w:val="24"/>
                                      </w:rPr>
                                    </w:pPr>
                                    <w:r w:rsidRPr="009E3052">
                                      <w:rPr>
                                        <w:b/>
                                        <w:bCs/>
                                      </w:rPr>
                                      <w:t>Model</w:t>
                                    </w:r>
                                    <w:r w:rsidRPr="00082F55">
                                      <w:rPr>
                                        <w:b/>
                                        <w:bCs/>
                                        <w:sz w:val="24"/>
                                        <w:szCs w:val="24"/>
                                      </w:rPr>
                                      <w:t xml:space="preserve"> </w:t>
                                    </w:r>
                                    <w:r w:rsidRPr="009E3052">
                                      <w:rPr>
                                        <w:b/>
                                        <w:bCs/>
                                      </w:rPr>
                                      <w:t>4</w:t>
                                    </w:r>
                                    <w:r w:rsidRPr="00082F55">
                                      <w:rPr>
                                        <w:b/>
                                        <w:bCs/>
                                        <w:noProof/>
                                        <w:sz w:val="24"/>
                                        <w:szCs w:val="24"/>
                                      </w:rPr>
                                      <w:drawing>
                                        <wp:inline distT="0" distB="0" distL="0" distR="0" wp14:anchorId="19D1D98A" wp14:editId="2293352D">
                                          <wp:extent cx="494030" cy="1974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030" cy="197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52" name="Picture 52"/>
                              <pic:cNvPicPr>
                                <a:picLocks noChangeAspect="1"/>
                              </pic:cNvPicPr>
                            </pic:nvPicPr>
                            <pic:blipFill rotWithShape="1">
                              <a:blip r:embed="rId26" cstate="print">
                                <a:extLst>
                                  <a:ext uri="{28A0092B-C50C-407E-A947-70E740481C1C}">
                                    <a14:useLocalDpi xmlns:a14="http://schemas.microsoft.com/office/drawing/2010/main" val="0"/>
                                  </a:ext>
                                </a:extLst>
                              </a:blip>
                              <a:srcRect t="10937" r="4687" b="3125"/>
                              <a:stretch/>
                            </pic:blipFill>
                            <pic:spPr bwMode="auto">
                              <a:xfrm>
                                <a:off x="4257675" y="819150"/>
                                <a:ext cx="2746375" cy="2476500"/>
                              </a:xfrm>
                              <a:prstGeom prst="rect">
                                <a:avLst/>
                              </a:prstGeom>
                              <a:noFill/>
                              <a:ln>
                                <a:noFill/>
                              </a:ln>
                              <a:extLst>
                                <a:ext uri="{53640926-AAD7-44D8-BBD7-CCE9431645EC}">
                                  <a14:shadowObscured xmlns:a14="http://schemas.microsoft.com/office/drawing/2010/main"/>
                                </a:ext>
                              </a:extLst>
                            </pic:spPr>
                          </pic:pic>
                        </wpg:grpSp>
                        <wps:wsp>
                          <wps:cNvPr id="36" name="Text Box 36"/>
                          <wps:cNvSpPr txBox="1"/>
                          <wps:spPr>
                            <a:xfrm>
                              <a:off x="0" y="0"/>
                              <a:ext cx="323850" cy="333375"/>
                            </a:xfrm>
                            <a:prstGeom prst="rect">
                              <a:avLst/>
                            </a:prstGeom>
                            <a:noFill/>
                            <a:ln w="6350">
                              <a:noFill/>
                            </a:ln>
                          </wps:spPr>
                          <wps:txbx>
                            <w:txbxContent>
                              <w:p w14:paraId="521FE2F7" w14:textId="77777777" w:rsidR="008D7421" w:rsidRPr="005A1754" w:rsidRDefault="008D7421" w:rsidP="004C257D">
                                <w:pPr>
                                  <w:rPr>
                                    <w:b/>
                                    <w:bCs/>
                                    <w:sz w:val="28"/>
                                    <w:szCs w:val="28"/>
                                  </w:rPr>
                                </w:pPr>
                                <w:r>
                                  <w:rPr>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4343400" y="581025"/>
                              <a:ext cx="323850" cy="333375"/>
                            </a:xfrm>
                            <a:prstGeom prst="rect">
                              <a:avLst/>
                            </a:prstGeom>
                            <a:noFill/>
                            <a:ln w="6350">
                              <a:noFill/>
                            </a:ln>
                          </wps:spPr>
                          <wps:txbx>
                            <w:txbxContent>
                              <w:p w14:paraId="2290B6DA" w14:textId="656D5B46" w:rsidR="008D7421" w:rsidRPr="005A1754" w:rsidRDefault="008D7421" w:rsidP="004C257D">
                                <w:pPr>
                                  <w:rPr>
                                    <w:b/>
                                    <w:bCs/>
                                    <w:sz w:val="28"/>
                                    <w:szCs w:val="28"/>
                                  </w:rPr>
                                </w:pPr>
                                <w:r>
                                  <w:rPr>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6F17212" id="Group 45" o:spid="_x0000_s1044" style="position:absolute;margin-left:-3.3pt;margin-top:24.35pt;width:675pt;height:371.6pt;z-index:251644940;mso-width-relative:margin;mso-height-relative:margin" coordorigin="-10668" coordsize="85725,47193" o:gfxdata="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">
                <v:shape id="Text Box 65" o:spid="_x0000_s1045" type="#_x0000_t202" style="position:absolute;left:-10668;top:39719;width:85725;height:7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72BB7B50" w14:textId="74AD357B" w:rsidR="008D7421" w:rsidRPr="00052CEF" w:rsidRDefault="008D7421" w:rsidP="00B80341">
                        <w:pPr>
                          <w:pStyle w:val="Caption"/>
                          <w:rPr>
                            <w:i w:val="0"/>
                            <w:iCs w:val="0"/>
                            <w:noProof/>
                            <w:color w:val="auto"/>
                            <w:sz w:val="20"/>
                            <w:szCs w:val="20"/>
                          </w:rPr>
                        </w:pPr>
                        <w:r>
                          <w:rPr>
                            <w:b/>
                            <w:bCs/>
                            <w:i w:val="0"/>
                            <w:iCs w:val="0"/>
                            <w:color w:val="auto"/>
                            <w:sz w:val="20"/>
                            <w:szCs w:val="20"/>
                          </w:rPr>
                          <w:t xml:space="preserve">Supp. Figure 5. </w:t>
                        </w:r>
                        <w:r>
                          <w:rPr>
                            <w:i w:val="0"/>
                            <w:iCs w:val="0"/>
                            <w:color w:val="auto"/>
                            <w:sz w:val="20"/>
                            <w:szCs w:val="20"/>
                          </w:rPr>
                          <w:t>Data was initially simulated from four different models (A), with 22 summary statistics (see Supp. Table 2).  These were used to identify the best combination of including/excluding an additional migration parameter (</w:t>
                        </w:r>
                        <w:r w:rsidRPr="00675FA8">
                          <w:rPr>
                            <w:color w:val="auto"/>
                            <w:sz w:val="20"/>
                            <w:szCs w:val="20"/>
                          </w:rPr>
                          <w:t>mig2</w:t>
                        </w:r>
                        <w:r>
                          <w:rPr>
                            <w:i w:val="0"/>
                            <w:iCs w:val="0"/>
                            <w:color w:val="auto"/>
                            <w:sz w:val="20"/>
                            <w:szCs w:val="20"/>
                          </w:rPr>
                          <w:t>, allowing gene flow from the wild-living population into the captive population) and including/excluding introgressed individuals in the captive population observed data.  Approximately 30,000 simulations were generated using each model.  In the filtered dataset individuals with a Q35 score less than 0.9 were excluded from the target data, these individuals are marked with a cross on the PCA (B).</w:t>
                        </w:r>
                      </w:p>
                    </w:txbxContent>
                  </v:textbox>
                </v:shape>
                <v:group id="Group 41" o:spid="_x0000_s1046" style="position:absolute;width:70040;height:37623" coordsize="70040,376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Group 63" o:spid="_x0000_s1047" style="position:absolute;top:190;width:70040;height:37433" coordsize="70040,37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group id="Group 58" o:spid="_x0000_s1048" style="position:absolute;width:41624;height:37433" coordsize="41624,37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group id="Group 57" o:spid="_x0000_s1049" style="position:absolute;width:40862;height:37433" coordorigin="2285" coordsize="44386,40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group id="Group 55" o:spid="_x0000_s1050" style="position:absolute;left:2285;width:44387;height:20459" coordorigin="2190" coordsize="44386,204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shape id="Picture 32" o:spid="_x0000_s1051" type="#_x0000_t75" alt="Diagram&#10;&#10;Description automatically generated" style="position:absolute;left:25812;width:20765;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">
                            <v:imagedata r:id="rId27" o:title="Diagram&#10;&#10;Description automatically generated" cropright="9641f"/>
                          </v:shape>
                          <v:shape id="Picture 34" o:spid="_x0000_s1052" type="#_x0000_t75" alt="Diagram&#10;&#10;Description automatically generated" style="position:absolute;left:2190;top:1714;width:22206;height:18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">
                            <v:imagedata r:id="rId28" o:title="Diagram&#10;&#10;Description automatically generated" croptop="5476f" cropbottom="2f" cropleft="5884f" cropright="1f"/>
                          </v:shape>
                        </v:group>
                        <v:group id="Group 56" o:spid="_x0000_s1053" style="position:absolute;left:2285;top:19526;width:44387;height:20669" coordorigin="2285" coordsize="44386,206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shape id="Picture 33" o:spid="_x0000_s1054" type="#_x0000_t75" alt="Diagram&#10;&#10;Description automatically generated" style="position:absolute;left:2285;top:1809;width:22365;height:18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">
                            <v:imagedata r:id="rId29" o:title="Diagram&#10;&#10;Description automatically generated" croptop="5805f" cropbottom="1f" cropleft="6078f"/>
                          </v:shape>
                          <v:shape id="Picture 35" o:spid="_x0000_s1055" type="#_x0000_t75" alt="Diagram&#10;&#10;Description automatically generated" style="position:absolute;left:25812;width:20860;height:20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">
                            <v:imagedata r:id="rId30" o:title="Diagram&#10;&#10;Description automatically generated" cropright="10079f"/>
                          </v:shape>
                        </v:group>
                      </v:group>
                      <v:shape id="Text Box 38" o:spid="_x0000_s1056" type="#_x0000_t202" style="position:absolute;left:10287;top:4095;width:6953;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" fillcolor="white [3201]" stroked="f" strokeweight=".5pt">
                        <v:textbox>
                          <w:txbxContent>
                            <w:p w14:paraId="0822B59B" w14:textId="12B03F3D" w:rsidR="008D7421" w:rsidRPr="009E3052" w:rsidRDefault="008D7421" w:rsidP="00082F55">
                              <w:pPr>
                                <w:jc w:val="center"/>
                                <w:rPr>
                                  <w:b/>
                                  <w:bCs/>
                                </w:rPr>
                              </w:pPr>
                              <w:r w:rsidRPr="009E3052">
                                <w:rPr>
                                  <w:b/>
                                  <w:bCs/>
                                </w:rPr>
                                <w:t>Model 1</w:t>
                              </w:r>
                            </w:p>
                          </w:txbxContent>
                        </v:textbox>
                      </v:shape>
                      <v:shape id="Text Box 39" o:spid="_x0000_s1057" type="#_x0000_t202" style="position:absolute;left:33909;top:4095;width:7524;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" fillcolor="white [3201]" stroked="f" strokeweight=".5pt">
                        <v:textbox>
                          <w:txbxContent>
                            <w:p w14:paraId="331CA9AB" w14:textId="316647F3" w:rsidR="008D7421" w:rsidRPr="009E3052" w:rsidRDefault="008D7421" w:rsidP="00082F55">
                              <w:pPr>
                                <w:jc w:val="center"/>
                                <w:rPr>
                                  <w:b/>
                                  <w:bCs/>
                                </w:rPr>
                              </w:pPr>
                              <w:r w:rsidRPr="009E3052">
                                <w:rPr>
                                  <w:b/>
                                  <w:bCs/>
                                </w:rPr>
                                <w:t>Model 2</w:t>
                              </w:r>
                            </w:p>
                          </w:txbxContent>
                        </v:textbox>
                      </v:shape>
                      <v:shape id="Text Box 40" o:spid="_x0000_s1058" type="#_x0000_t202" style="position:absolute;left:10191;top:22288;width:7525;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" fillcolor="white [3201]" stroked="f" strokeweight=".5pt">
                        <v:textbox>
                          <w:txbxContent>
                            <w:p w14:paraId="679B3F5F" w14:textId="787BC012" w:rsidR="008D7421" w:rsidRPr="00082F55" w:rsidRDefault="008D7421" w:rsidP="00082F55">
                              <w:pPr>
                                <w:jc w:val="center"/>
                                <w:rPr>
                                  <w:b/>
                                  <w:bCs/>
                                  <w:sz w:val="24"/>
                                  <w:szCs w:val="24"/>
                                </w:rPr>
                              </w:pPr>
                              <w:r w:rsidRPr="009E3052">
                                <w:rPr>
                                  <w:b/>
                                  <w:bCs/>
                                </w:rPr>
                                <w:t>Model 3</w:t>
                              </w:r>
                              <w:r w:rsidRPr="00082F55">
                                <w:rPr>
                                  <w:b/>
                                  <w:bCs/>
                                  <w:noProof/>
                                  <w:sz w:val="24"/>
                                  <w:szCs w:val="24"/>
                                </w:rPr>
                                <w:drawing>
                                  <wp:inline distT="0" distB="0" distL="0" distR="0" wp14:anchorId="72B10235" wp14:editId="48296E5D">
                                    <wp:extent cx="494030" cy="197485"/>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030" cy="197485"/>
                                            </a:xfrm>
                                            <a:prstGeom prst="rect">
                                              <a:avLst/>
                                            </a:prstGeom>
                                            <a:noFill/>
                                            <a:ln>
                                              <a:noFill/>
                                            </a:ln>
                                          </pic:spPr>
                                        </pic:pic>
                                      </a:graphicData>
                                    </a:graphic>
                                  </wp:inline>
                                </w:drawing>
                              </w:r>
                            </w:p>
                          </w:txbxContent>
                        </v:textbox>
                      </v:shape>
                      <v:shape id="Text Box 42" o:spid="_x0000_s1059" type="#_x0000_t202" style="position:absolute;left:34099;top:22288;width:7525;height:2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" fillcolor="white [3201]" stroked="f" strokeweight=".5pt">
                        <v:textbox>
                          <w:txbxContent>
                            <w:p w14:paraId="030F89E7" w14:textId="1745A0DB" w:rsidR="008D7421" w:rsidRPr="00082F55" w:rsidRDefault="008D7421" w:rsidP="00082F55">
                              <w:pPr>
                                <w:jc w:val="center"/>
                                <w:rPr>
                                  <w:b/>
                                  <w:bCs/>
                                  <w:sz w:val="24"/>
                                  <w:szCs w:val="24"/>
                                </w:rPr>
                              </w:pPr>
                              <w:r w:rsidRPr="009E3052">
                                <w:rPr>
                                  <w:b/>
                                  <w:bCs/>
                                </w:rPr>
                                <w:t>Model</w:t>
                              </w:r>
                              <w:r w:rsidRPr="00082F55">
                                <w:rPr>
                                  <w:b/>
                                  <w:bCs/>
                                  <w:sz w:val="24"/>
                                  <w:szCs w:val="24"/>
                                </w:rPr>
                                <w:t xml:space="preserve"> </w:t>
                              </w:r>
                              <w:r w:rsidRPr="009E3052">
                                <w:rPr>
                                  <w:b/>
                                  <w:bCs/>
                                </w:rPr>
                                <w:t>4</w:t>
                              </w:r>
                              <w:r w:rsidRPr="00082F55">
                                <w:rPr>
                                  <w:b/>
                                  <w:bCs/>
                                  <w:noProof/>
                                  <w:sz w:val="24"/>
                                  <w:szCs w:val="24"/>
                                </w:rPr>
                                <w:drawing>
                                  <wp:inline distT="0" distB="0" distL="0" distR="0" wp14:anchorId="19D1D98A" wp14:editId="2293352D">
                                    <wp:extent cx="494030" cy="19748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030" cy="197485"/>
                                            </a:xfrm>
                                            <a:prstGeom prst="rect">
                                              <a:avLst/>
                                            </a:prstGeom>
                                            <a:noFill/>
                                            <a:ln>
                                              <a:noFill/>
                                            </a:ln>
                                          </pic:spPr>
                                        </pic:pic>
                                      </a:graphicData>
                                    </a:graphic>
                                  </wp:inline>
                                </w:drawing>
                              </w:r>
                            </w:p>
                          </w:txbxContent>
                        </v:textbox>
                      </v:shape>
                    </v:group>
                    <v:shape id="Picture 52" o:spid="_x0000_s1060" type="#_x0000_t75" style="position:absolute;left:42576;top:8191;width:27464;height:247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">
                      <v:imagedata r:id="rId31" o:title="" croptop="7168f" cropbottom="2048f" cropright="3072f"/>
                    </v:shape>
                  </v:group>
                  <v:shape id="Text Box 36" o:spid="_x0000_s1061" type="#_x0000_t202" style="position:absolute;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QZr2ygAAAOAAAAAPAAAAZHJzL2Rvd25yZXYueG1sRI9Ba8JA&#13;&#10;FITvhf6H5RV6q5umVC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LlBmvbKAAAA&#13;&#10;4AAAAA8AAAAAAAAAAAAAAAAABwIAAGRycy9kb3ducmV2LnhtbFBLBQYAAAAAAwADALcAAAD+AgAA&#13;&#10;AAA=&#13;&#10;" filled="f" stroked="f" strokeweight=".5pt">
                    <v:textbox>
                      <w:txbxContent>
                        <w:p w14:paraId="521FE2F7" w14:textId="77777777" w:rsidR="008D7421" w:rsidRPr="005A1754" w:rsidRDefault="008D7421" w:rsidP="004C257D">
                          <w:pPr>
                            <w:rPr>
                              <w:b/>
                              <w:bCs/>
                              <w:sz w:val="28"/>
                              <w:szCs w:val="28"/>
                            </w:rPr>
                          </w:pPr>
                          <w:r>
                            <w:rPr>
                              <w:b/>
                              <w:bCs/>
                              <w:sz w:val="28"/>
                              <w:szCs w:val="28"/>
                            </w:rPr>
                            <w:t>A</w:t>
                          </w:r>
                        </w:p>
                      </w:txbxContent>
                    </v:textbox>
                  </v:shape>
                  <v:shape id="Text Box 37" o:spid="_x0000_s1062" type="#_x0000_t202" style="position:absolute;left:43434;top:5810;width:3238;height:3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" filled="f" stroked="f" strokeweight=".5pt">
                    <v:textbox>
                      <w:txbxContent>
                        <w:p w14:paraId="2290B6DA" w14:textId="656D5B46" w:rsidR="008D7421" w:rsidRPr="005A1754" w:rsidRDefault="008D7421" w:rsidP="004C257D">
                          <w:pPr>
                            <w:rPr>
                              <w:b/>
                              <w:bCs/>
                              <w:sz w:val="28"/>
                              <w:szCs w:val="28"/>
                            </w:rPr>
                          </w:pPr>
                          <w:r>
                            <w:rPr>
                              <w:b/>
                              <w:bCs/>
                              <w:sz w:val="28"/>
                              <w:szCs w:val="28"/>
                            </w:rPr>
                            <w:t>B</w:t>
                          </w:r>
                        </w:p>
                      </w:txbxContent>
                    </v:textbox>
                  </v:shape>
                </v:group>
              </v:group>
            </w:pict>
          </mc:Fallback>
        </mc:AlternateContent>
      </w:r>
    </w:p>
    <w:p w14:paraId="432DBCB0" w14:textId="7467E5C0" w:rsidR="00263F10" w:rsidRDefault="00263F10"/>
    <w:p w14:paraId="142A1739" w14:textId="0477038E" w:rsidR="00263F10" w:rsidRDefault="00263F10"/>
    <w:p w14:paraId="2BA45F20" w14:textId="3657F371" w:rsidR="00263F10" w:rsidRDefault="00263F10"/>
    <w:p w14:paraId="2BF78756" w14:textId="42327C08" w:rsidR="00C814CA" w:rsidRDefault="00C814CA"/>
    <w:p w14:paraId="5DC99380" w14:textId="5E572B75" w:rsidR="00984077" w:rsidRDefault="00984077"/>
    <w:p w14:paraId="58FA4B4D" w14:textId="19CA597D" w:rsidR="00984077" w:rsidRDefault="00984077"/>
    <w:p w14:paraId="2F9794F7" w14:textId="5E80C660" w:rsidR="00984077" w:rsidRDefault="00984077"/>
    <w:p w14:paraId="1294EF66" w14:textId="37B7507B" w:rsidR="00984077" w:rsidRDefault="00984077"/>
    <w:p w14:paraId="4D3E846F" w14:textId="5002D045" w:rsidR="0073222E" w:rsidRDefault="0073222E"/>
    <w:p w14:paraId="1D0300B8" w14:textId="422118E7" w:rsidR="0073222E" w:rsidRDefault="0073222E"/>
    <w:p w14:paraId="73EC2D44" w14:textId="408C0621" w:rsidR="0073222E" w:rsidRDefault="0073222E"/>
    <w:p w14:paraId="55EBF77B" w14:textId="11DAB563" w:rsidR="0073222E" w:rsidRDefault="0073222E"/>
    <w:p w14:paraId="0DABAA6B" w14:textId="4792A372" w:rsidR="0073222E" w:rsidRDefault="0073222E"/>
    <w:p w14:paraId="05CE58BE" w14:textId="41DC461C" w:rsidR="0073222E" w:rsidRDefault="0073222E"/>
    <w:p w14:paraId="230B3A83" w14:textId="0C03DBE3" w:rsidR="0073222E" w:rsidRDefault="0073222E"/>
    <w:p w14:paraId="5781982A" w14:textId="1801BEFB" w:rsidR="0073222E" w:rsidRDefault="0073222E"/>
    <w:p w14:paraId="455DBB69" w14:textId="013B981A" w:rsidR="0073222E" w:rsidRDefault="0073222E"/>
    <w:p w14:paraId="63FD0AD3" w14:textId="4AA3CE38" w:rsidR="0073222E" w:rsidRDefault="0073222E"/>
    <w:p w14:paraId="606D542C" w14:textId="5BD1BFD6" w:rsidR="0073222E" w:rsidRDefault="0073222E"/>
    <w:p w14:paraId="44730B38" w14:textId="77777777" w:rsidR="002A4627" w:rsidRDefault="002A4627">
      <w:pPr>
        <w:sectPr w:rsidR="002A4627" w:rsidSect="007D4CFA">
          <w:pgSz w:w="16838" w:h="11906" w:orient="landscape"/>
          <w:pgMar w:top="1418" w:right="1701" w:bottom="1418" w:left="1701" w:header="709" w:footer="709" w:gutter="0"/>
          <w:cols w:space="708"/>
          <w:docGrid w:linePitch="360"/>
        </w:sectPr>
      </w:pPr>
    </w:p>
    <w:p w14:paraId="4351941C" w14:textId="6F066AF2" w:rsidR="007221DA" w:rsidRDefault="00BF3EEC">
      <w:commentRangeStart w:id="9"/>
      <w:r>
        <w:rPr>
          <w:noProof/>
        </w:rPr>
        <w:lastRenderedPageBreak/>
        <mc:AlternateContent>
          <mc:Choice Requires="wpg">
            <w:drawing>
              <wp:anchor distT="0" distB="0" distL="114300" distR="114300" simplePos="0" relativeHeight="251645965" behindDoc="0" locked="0" layoutInCell="1" allowOverlap="1" wp14:anchorId="59FF1EC9" wp14:editId="4FAFA0AF">
                <wp:simplePos x="0" y="0"/>
                <wp:positionH relativeFrom="column">
                  <wp:posOffset>-175895</wp:posOffset>
                </wp:positionH>
                <wp:positionV relativeFrom="paragraph">
                  <wp:posOffset>0</wp:posOffset>
                </wp:positionV>
                <wp:extent cx="8772525" cy="6066790"/>
                <wp:effectExtent l="0" t="0" r="9525" b="0"/>
                <wp:wrapSquare wrapText="bothSides"/>
                <wp:docPr id="46" name="Group 46"/>
                <wp:cNvGraphicFramePr/>
                <a:graphic xmlns:a="http://schemas.openxmlformats.org/drawingml/2006/main">
                  <a:graphicData uri="http://schemas.microsoft.com/office/word/2010/wordprocessingGroup">
                    <wpg:wgp>
                      <wpg:cNvGrpSpPr/>
                      <wpg:grpSpPr>
                        <a:xfrm>
                          <a:off x="0" y="0"/>
                          <a:ext cx="8772525" cy="6066790"/>
                          <a:chOff x="-5081" y="1"/>
                          <a:chExt cx="8772701" cy="6067379"/>
                        </a:xfrm>
                      </wpg:grpSpPr>
                      <pic:pic xmlns:pic="http://schemas.openxmlformats.org/drawingml/2006/picture">
                        <pic:nvPicPr>
                          <pic:cNvPr id="28" name="Picture 28"/>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1"/>
                            <a:ext cx="8767620" cy="5010150"/>
                          </a:xfrm>
                          <a:prstGeom prst="rect">
                            <a:avLst/>
                          </a:prstGeom>
                          <a:noFill/>
                          <a:ln>
                            <a:noFill/>
                          </a:ln>
                        </pic:spPr>
                      </pic:pic>
                      <wps:wsp>
                        <wps:cNvPr id="43" name="Text Box 43"/>
                        <wps:cNvSpPr txBox="1"/>
                        <wps:spPr>
                          <a:xfrm>
                            <a:off x="-5081" y="5010105"/>
                            <a:ext cx="8772700" cy="1057275"/>
                          </a:xfrm>
                          <a:prstGeom prst="rect">
                            <a:avLst/>
                          </a:prstGeom>
                          <a:solidFill>
                            <a:prstClr val="white"/>
                          </a:solidFill>
                          <a:ln>
                            <a:noFill/>
                          </a:ln>
                        </wps:spPr>
                        <wps:txbx>
                          <w:txbxContent>
                            <w:p w14:paraId="4FC2CD83" w14:textId="6E0CAED8" w:rsidR="008D7421" w:rsidRPr="00CF3830" w:rsidRDefault="008D7421" w:rsidP="00E52E36">
                              <w:pPr>
                                <w:pStyle w:val="Caption"/>
                                <w:rPr>
                                  <w:i w:val="0"/>
                                  <w:iCs w:val="0"/>
                                  <w:noProof/>
                                  <w:color w:val="auto"/>
                                  <w:sz w:val="20"/>
                                  <w:szCs w:val="20"/>
                                </w:rPr>
                              </w:pPr>
                              <w:r>
                                <w:rPr>
                                  <w:b/>
                                  <w:bCs/>
                                  <w:i w:val="0"/>
                                  <w:iCs w:val="0"/>
                                  <w:color w:val="auto"/>
                                  <w:sz w:val="20"/>
                                  <w:szCs w:val="20"/>
                                </w:rPr>
                                <w:t xml:space="preserve">Supp. Figure 6. </w:t>
                              </w:r>
                              <w:r>
                                <w:rPr>
                                  <w:i w:val="0"/>
                                  <w:iCs w:val="0"/>
                                  <w:color w:val="auto"/>
                                  <w:sz w:val="20"/>
                                  <w:szCs w:val="20"/>
                                </w:rPr>
                                <w:t xml:space="preserve">As different target datasets were used across the four models (Q35 filtered vs. unfiltered, Supp. Fig. 4) a goodness-of-fit approach was used to examine model fit (using the R package </w:t>
                              </w:r>
                              <w:r>
                                <w:rPr>
                                  <w:color w:val="auto"/>
                                  <w:sz w:val="20"/>
                                  <w:szCs w:val="20"/>
                                </w:rPr>
                                <w:t xml:space="preserve">abc; </w:t>
                              </w:r>
                              <w:r>
                                <w:rPr>
                                  <w:i w:val="0"/>
                                  <w:iCs w:val="0"/>
                                  <w:color w:val="auto"/>
                                  <w:sz w:val="20"/>
                                  <w:szCs w:val="20"/>
                                </w:rPr>
                                <w:t>Csill</w:t>
                              </w:r>
                              <w:r>
                                <w:rPr>
                                  <w:rFonts w:cstheme="minorHAnsi"/>
                                  <w:i w:val="0"/>
                                  <w:iCs w:val="0"/>
                                  <w:color w:val="auto"/>
                                  <w:sz w:val="20"/>
                                  <w:szCs w:val="20"/>
                                </w:rPr>
                                <w:t>é</w:t>
                              </w:r>
                              <w:r>
                                <w:rPr>
                                  <w:i w:val="0"/>
                                  <w:iCs w:val="0"/>
                                  <w:color w:val="auto"/>
                                  <w:sz w:val="20"/>
                                  <w:szCs w:val="20"/>
                                </w:rPr>
                                <w:t>ry, Francois &amp; Blum 2012)</w:t>
                              </w:r>
                              <w:r>
                                <w:rPr>
                                  <w:noProof/>
                                </w:rPr>
                                <w:t>.</w:t>
                              </w:r>
                              <w:r>
                                <w:rPr>
                                  <w:i w:val="0"/>
                                  <w:iCs w:val="0"/>
                                  <w:color w:val="auto"/>
                                  <w:sz w:val="20"/>
                                  <w:szCs w:val="20"/>
                                </w:rPr>
                                <w:t xml:space="preserve"> For each model, the left-hand plot shows the first two principal components for the projected summary statistics, with target data shown in red.  The right-hand plot shows the results of the goodness-of-fit test.  The null distribution for the mean distance between the observed data and accepted summary statistics (tol=0.01) was generated using 100 replicates (each replicate using a simulated dataset as pseudo-observed data).  The blue line shows the actual mean distance between the observed and simulated data (distance and associated p-value shown).  For all models tested the observed data was outside the null distribution (p-value &lt; 0.05).  Models 3 and 4, with the </w:t>
                              </w:r>
                              <w:r w:rsidRPr="009251E7">
                                <w:rPr>
                                  <w:color w:val="auto"/>
                                  <w:sz w:val="20"/>
                                  <w:szCs w:val="20"/>
                                </w:rPr>
                                <w:t>mig2</w:t>
                              </w:r>
                              <w:r>
                                <w:rPr>
                                  <w:i w:val="0"/>
                                  <w:iCs w:val="0"/>
                                  <w:color w:val="auto"/>
                                  <w:sz w:val="20"/>
                                  <w:szCs w:val="20"/>
                                </w:rPr>
                                <w:t xml:space="preserve"> parameter, appeared to fit better.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FF1EC9" id="Group 46" o:spid="_x0000_s1063" style="position:absolute;margin-left:-13.85pt;margin-top:0;width:690.75pt;height:477.7pt;z-index:251645965;mso-width-relative:margin;mso-height-relative:margin" coordorigin="-50" coordsize="87727,60673"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">
                <v:shape id="Picture 28" o:spid="_x0000_s1064" type="#_x0000_t75" style="position:absolute;width:87676;height:50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">
                  <v:imagedata r:id="rId33" o:title=""/>
                </v:shape>
                <v:shape id="Text Box 43" o:spid="_x0000_s1065" type="#_x0000_t202" style="position:absolute;left:-50;top:50101;width:87726;height:10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4FC2CD83" w14:textId="6E0CAED8" w:rsidR="008D7421" w:rsidRPr="00CF3830" w:rsidRDefault="008D7421" w:rsidP="00E52E36">
                        <w:pPr>
                          <w:pStyle w:val="Caption"/>
                          <w:rPr>
                            <w:i w:val="0"/>
                            <w:iCs w:val="0"/>
                            <w:noProof/>
                            <w:color w:val="auto"/>
                            <w:sz w:val="20"/>
                            <w:szCs w:val="20"/>
                          </w:rPr>
                        </w:pPr>
                        <w:r>
                          <w:rPr>
                            <w:b/>
                            <w:bCs/>
                            <w:i w:val="0"/>
                            <w:iCs w:val="0"/>
                            <w:color w:val="auto"/>
                            <w:sz w:val="20"/>
                            <w:szCs w:val="20"/>
                          </w:rPr>
                          <w:t xml:space="preserve">Supp. Figure 6. </w:t>
                        </w:r>
                        <w:r>
                          <w:rPr>
                            <w:i w:val="0"/>
                            <w:iCs w:val="0"/>
                            <w:color w:val="auto"/>
                            <w:sz w:val="20"/>
                            <w:szCs w:val="20"/>
                          </w:rPr>
                          <w:t xml:space="preserve">As different target datasets were used across the four models (Q35 filtered vs. unfiltered, Supp. Fig. 4) a goodness-of-fit approach was used to examine model fit (using the R package </w:t>
                        </w:r>
                        <w:r>
                          <w:rPr>
                            <w:color w:val="auto"/>
                            <w:sz w:val="20"/>
                            <w:szCs w:val="20"/>
                          </w:rPr>
                          <w:t xml:space="preserve">abc; </w:t>
                        </w:r>
                        <w:r>
                          <w:rPr>
                            <w:i w:val="0"/>
                            <w:iCs w:val="0"/>
                            <w:color w:val="auto"/>
                            <w:sz w:val="20"/>
                            <w:szCs w:val="20"/>
                          </w:rPr>
                          <w:t>Csill</w:t>
                        </w:r>
                        <w:r>
                          <w:rPr>
                            <w:rFonts w:cstheme="minorHAnsi"/>
                            <w:i w:val="0"/>
                            <w:iCs w:val="0"/>
                            <w:color w:val="auto"/>
                            <w:sz w:val="20"/>
                            <w:szCs w:val="20"/>
                          </w:rPr>
                          <w:t>é</w:t>
                        </w:r>
                        <w:r>
                          <w:rPr>
                            <w:i w:val="0"/>
                            <w:iCs w:val="0"/>
                            <w:color w:val="auto"/>
                            <w:sz w:val="20"/>
                            <w:szCs w:val="20"/>
                          </w:rPr>
                          <w:t>ry, Francois &amp; Blum 2012)</w:t>
                        </w:r>
                        <w:r>
                          <w:rPr>
                            <w:noProof/>
                          </w:rPr>
                          <w:t>.</w:t>
                        </w:r>
                        <w:r>
                          <w:rPr>
                            <w:i w:val="0"/>
                            <w:iCs w:val="0"/>
                            <w:color w:val="auto"/>
                            <w:sz w:val="20"/>
                            <w:szCs w:val="20"/>
                          </w:rPr>
                          <w:t xml:space="preserve"> For each model, the left-hand plot shows the first two principal components for the projected summary statistics, with target data shown in red.  The right-hand plot shows the results of the goodness-of-fit test.  The null distribution for the mean distance between the observed data and accepted summary statistics (tol=0.01) was generated using 100 replicates (each replicate using a simulated dataset as pseudo-observed data).  The blue line shows the actual mean distance between the observed and simulated data (distance and associated p-value shown).  For all models tested the observed data was outside the null distribution (p-value &lt; 0.05).  Models 3 and 4, with the </w:t>
                        </w:r>
                        <w:r w:rsidRPr="009251E7">
                          <w:rPr>
                            <w:color w:val="auto"/>
                            <w:sz w:val="20"/>
                            <w:szCs w:val="20"/>
                          </w:rPr>
                          <w:t>mig2</w:t>
                        </w:r>
                        <w:r>
                          <w:rPr>
                            <w:i w:val="0"/>
                            <w:iCs w:val="0"/>
                            <w:color w:val="auto"/>
                            <w:sz w:val="20"/>
                            <w:szCs w:val="20"/>
                          </w:rPr>
                          <w:t xml:space="preserve"> parameter, appeared to fit better.</w:t>
                        </w:r>
                      </w:p>
                    </w:txbxContent>
                  </v:textbox>
                </v:shape>
                <w10:wrap type="square"/>
              </v:group>
            </w:pict>
          </mc:Fallback>
        </mc:AlternateContent>
      </w:r>
      <w:commentRangeEnd w:id="9"/>
      <w:r w:rsidR="007F74B9">
        <w:rPr>
          <w:rStyle w:val="CommentReference"/>
        </w:rPr>
        <w:commentReference w:id="9"/>
      </w:r>
    </w:p>
    <w:p w14:paraId="210AB6E1" w14:textId="2A5B260D" w:rsidR="007221DA" w:rsidRDefault="007E45D8">
      <w:r>
        <w:rPr>
          <w:noProof/>
        </w:rPr>
        <w:lastRenderedPageBreak/>
        <mc:AlternateContent>
          <mc:Choice Requires="wps">
            <w:drawing>
              <wp:anchor distT="0" distB="0" distL="114300" distR="114300" simplePos="0" relativeHeight="251682830" behindDoc="0" locked="0" layoutInCell="1" allowOverlap="1" wp14:anchorId="3824BE12" wp14:editId="1FB42B2C">
                <wp:simplePos x="0" y="0"/>
                <wp:positionH relativeFrom="column">
                  <wp:posOffset>-232410</wp:posOffset>
                </wp:positionH>
                <wp:positionV relativeFrom="paragraph">
                  <wp:posOffset>3376295</wp:posOffset>
                </wp:positionV>
                <wp:extent cx="8991600" cy="1879600"/>
                <wp:effectExtent l="0" t="0" r="19050" b="25400"/>
                <wp:wrapNone/>
                <wp:docPr id="10" name="Text Box 10"/>
                <wp:cNvGraphicFramePr/>
                <a:graphic xmlns:a="http://schemas.openxmlformats.org/drawingml/2006/main">
                  <a:graphicData uri="http://schemas.microsoft.com/office/word/2010/wordprocessingShape">
                    <wps:wsp>
                      <wps:cNvSpPr txBox="1"/>
                      <wps:spPr>
                        <a:xfrm>
                          <a:off x="0" y="0"/>
                          <a:ext cx="8991600" cy="1879600"/>
                        </a:xfrm>
                        <a:prstGeom prst="rect">
                          <a:avLst/>
                        </a:prstGeom>
                        <a:solidFill>
                          <a:schemeClr val="lt1"/>
                        </a:solidFill>
                        <a:ln w="6350">
                          <a:solidFill>
                            <a:prstClr val="black"/>
                          </a:solidFill>
                        </a:ln>
                      </wps:spPr>
                      <wps:txbx>
                        <w:txbxContent>
                          <w:p w14:paraId="129E8907" w14:textId="785C4E55" w:rsidR="008D7421" w:rsidRDefault="008D7421">
                            <w:pPr>
                              <w:rPr>
                                <w:b/>
                                <w:bCs/>
                              </w:rPr>
                            </w:pPr>
                            <w:r>
                              <w:rPr>
                                <w:b/>
                                <w:bCs/>
                              </w:rPr>
                              <w:t xml:space="preserve">Supp. Box 1 </w:t>
                            </w:r>
                          </w:p>
                          <w:p w14:paraId="7E241696" w14:textId="77777777" w:rsidR="008D7421" w:rsidRDefault="008D7421" w:rsidP="00BD66E4">
                            <w:pPr>
                              <w:spacing w:before="240"/>
                            </w:pPr>
                            <w:r>
                              <w:t>To choose which summary statistics should be dropped from the model the following procedure was carried out. For the target summary statistics, and every simulated set of summary statistics (with parameters drawn from the prior), compute the Mahalanobis distance to the nearest neighbour of that point. The target and simulated summary statistics are scaled to have unit variance prior to PCA rotation. The nearest neighbour distance (nnd) is an estimate of a quantity proportional to density (Silverman, 2018), in this case the prior predictive density. The idea is to compare the nnd of the target to the nnd of all the simulated points. We can then define a highest prior predictive density (HPPD) band, e.g. HPPD</w:t>
                            </w:r>
                            <w:r>
                              <w:rPr>
                                <w:vertAlign w:val="subscript"/>
                              </w:rPr>
                              <w:t>0.95</w:t>
                            </w:r>
                            <w:r>
                              <w:t xml:space="preserve">, such that 95% of all simulated points have nnd &gt; </w:t>
                            </w:r>
                            <w:bookmarkStart w:id="10" w:name="_Hlk59096529"/>
                            <w:r>
                              <w:t>HPPD</w:t>
                            </w:r>
                            <w:r>
                              <w:rPr>
                                <w:vertAlign w:val="subscript"/>
                              </w:rPr>
                              <w:t>0.95</w:t>
                            </w:r>
                            <w:bookmarkEnd w:id="10"/>
                            <w:r>
                              <w:t>. Using this as a guide we iteratively dropped summary statistics, PCA rotated and scaled, and recomputed Mahalanobis nnd for all the points, until nnd of the target &gt; HPPD</w:t>
                            </w:r>
                            <w:r>
                              <w:rPr>
                                <w:vertAlign w:val="subscript"/>
                              </w:rPr>
                              <w:t>0.95</w:t>
                            </w:r>
                            <w:r>
                              <w:t>. The commented R script for achieving this is available in [github site].</w:t>
                            </w:r>
                          </w:p>
                          <w:p w14:paraId="0836061F" w14:textId="77777777" w:rsidR="008D7421" w:rsidRPr="007F2ABE" w:rsidRDefault="008D74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4BE12" id="Text Box 10" o:spid="_x0000_s1066" type="#_x0000_t202" style="position:absolute;margin-left:-18.3pt;margin-top:265.85pt;width:708pt;height:148pt;z-index:2516828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" fillcolor="white [3201]" strokeweight=".5pt">
                <v:textbox>
                  <w:txbxContent>
                    <w:p w14:paraId="129E8907" w14:textId="785C4E55" w:rsidR="008D7421" w:rsidRDefault="008D7421">
                      <w:pPr>
                        <w:rPr>
                          <w:b/>
                          <w:bCs/>
                        </w:rPr>
                      </w:pPr>
                      <w:r>
                        <w:rPr>
                          <w:b/>
                          <w:bCs/>
                        </w:rPr>
                        <w:t xml:space="preserve">Supp. Box 1 </w:t>
                      </w:r>
                    </w:p>
                    <w:p w14:paraId="7E241696" w14:textId="77777777" w:rsidR="008D7421" w:rsidRDefault="008D7421" w:rsidP="00BD66E4">
                      <w:pPr>
                        <w:spacing w:before="240"/>
                      </w:pPr>
                      <w:r>
                        <w:t>To choose which summary statistics should be dropped from the model the following procedure was carried out. For the target summary statistics, and every simulated set of summary statistics (with parameters drawn from the prior), compute the Mahalanobis distance to the nearest neighbour of that point. The target and simulated summary statistics are scaled to have unit variance prior to PCA rotation. The nearest neighbour distance (nnd) is an estimate of a quantity proportional to density (Silverman, 2018), in this case the prior predictive density. The idea is to compare the nnd of the target to the nnd of all the simulated points. We can then define a highest prior predictive density (HPPD) band, e.g. HPPD</w:t>
                      </w:r>
                      <w:r>
                        <w:rPr>
                          <w:vertAlign w:val="subscript"/>
                        </w:rPr>
                        <w:t>0.95</w:t>
                      </w:r>
                      <w:r>
                        <w:t xml:space="preserve">, such that 95% of all simulated points have nnd &gt; </w:t>
                      </w:r>
                      <w:bookmarkStart w:id="11" w:name="_Hlk59096529"/>
                      <w:r>
                        <w:t>HPPD</w:t>
                      </w:r>
                      <w:r>
                        <w:rPr>
                          <w:vertAlign w:val="subscript"/>
                        </w:rPr>
                        <w:t>0.95</w:t>
                      </w:r>
                      <w:bookmarkEnd w:id="11"/>
                      <w:r>
                        <w:t>. Using this as a guide we iteratively dropped summary statistics, PCA rotated and scaled, and recomputed Mahalanobis nnd for all the points, until nnd of the target &gt; HPPD</w:t>
                      </w:r>
                      <w:r>
                        <w:rPr>
                          <w:vertAlign w:val="subscript"/>
                        </w:rPr>
                        <w:t>0.95</w:t>
                      </w:r>
                      <w:r>
                        <w:t>. The commented R script for achieving this is available in [github site].</w:t>
                      </w:r>
                    </w:p>
                    <w:p w14:paraId="0836061F" w14:textId="77777777" w:rsidR="008D7421" w:rsidRPr="007F2ABE" w:rsidRDefault="008D7421"/>
                  </w:txbxContent>
                </v:textbox>
              </v:shape>
            </w:pict>
          </mc:Fallback>
        </mc:AlternateContent>
      </w:r>
      <w:r w:rsidR="00BF3EEC">
        <w:rPr>
          <w:noProof/>
        </w:rPr>
        <mc:AlternateContent>
          <mc:Choice Requires="wpg">
            <w:drawing>
              <wp:anchor distT="0" distB="0" distL="114300" distR="114300" simplePos="0" relativeHeight="251646990" behindDoc="0" locked="0" layoutInCell="1" allowOverlap="1" wp14:anchorId="439A1ADD" wp14:editId="5DE90967">
                <wp:simplePos x="0" y="0"/>
                <wp:positionH relativeFrom="column">
                  <wp:posOffset>-175260</wp:posOffset>
                </wp:positionH>
                <wp:positionV relativeFrom="paragraph">
                  <wp:posOffset>4445</wp:posOffset>
                </wp:positionV>
                <wp:extent cx="8772525" cy="3369945"/>
                <wp:effectExtent l="0" t="0" r="9525" b="1905"/>
                <wp:wrapSquare wrapText="bothSides"/>
                <wp:docPr id="47" name="Group 47"/>
                <wp:cNvGraphicFramePr/>
                <a:graphic xmlns:a="http://schemas.openxmlformats.org/drawingml/2006/main">
                  <a:graphicData uri="http://schemas.microsoft.com/office/word/2010/wordprocessingGroup">
                    <wpg:wgp>
                      <wpg:cNvGrpSpPr/>
                      <wpg:grpSpPr>
                        <a:xfrm>
                          <a:off x="0" y="0"/>
                          <a:ext cx="8772525" cy="3369945"/>
                          <a:chOff x="-5080" y="0"/>
                          <a:chExt cx="8772525" cy="3370074"/>
                        </a:xfrm>
                      </wpg:grpSpPr>
                      <pic:pic xmlns:pic="http://schemas.openxmlformats.org/drawingml/2006/picture">
                        <pic:nvPicPr>
                          <pic:cNvPr id="31" name="Picture 31"/>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05850" cy="2487143"/>
                          </a:xfrm>
                          <a:prstGeom prst="rect">
                            <a:avLst/>
                          </a:prstGeom>
                          <a:noFill/>
                          <a:ln>
                            <a:noFill/>
                          </a:ln>
                        </pic:spPr>
                      </pic:pic>
                      <wps:wsp>
                        <wps:cNvPr id="44" name="Text Box 44"/>
                        <wps:cNvSpPr txBox="1"/>
                        <wps:spPr>
                          <a:xfrm>
                            <a:off x="-5080" y="2467739"/>
                            <a:ext cx="8772525" cy="902335"/>
                          </a:xfrm>
                          <a:prstGeom prst="rect">
                            <a:avLst/>
                          </a:prstGeom>
                          <a:solidFill>
                            <a:prstClr val="white"/>
                          </a:solidFill>
                          <a:ln>
                            <a:noFill/>
                          </a:ln>
                        </wps:spPr>
                        <wps:txbx>
                          <w:txbxContent>
                            <w:p w14:paraId="4A069F33" w14:textId="53FEEE5D" w:rsidR="008D7421" w:rsidRPr="006D730F" w:rsidRDefault="008D7421" w:rsidP="006D730F">
                              <w:pPr>
                                <w:pStyle w:val="Caption"/>
                                <w:rPr>
                                  <w:i w:val="0"/>
                                  <w:iCs w:val="0"/>
                                  <w:noProof/>
                                  <w:color w:val="auto"/>
                                  <w:sz w:val="20"/>
                                  <w:szCs w:val="20"/>
                                </w:rPr>
                              </w:pPr>
                              <w:r>
                                <w:rPr>
                                  <w:b/>
                                  <w:bCs/>
                                  <w:i w:val="0"/>
                                  <w:iCs w:val="0"/>
                                  <w:color w:val="auto"/>
                                  <w:sz w:val="20"/>
                                  <w:szCs w:val="20"/>
                                </w:rPr>
                                <w:t xml:space="preserve">Supp. Figure 7. </w:t>
                              </w:r>
                              <w:r>
                                <w:rPr>
                                  <w:i w:val="0"/>
                                  <w:iCs w:val="0"/>
                                  <w:color w:val="auto"/>
                                  <w:sz w:val="20"/>
                                  <w:szCs w:val="20"/>
                                </w:rPr>
                                <w:t>A method of iteratively dropping summary statistics, based on nearest neighbour distances for the simulated and target data, was devised with the aim of improving model fit.  Using this method the five ‘worst’ summary statistics were dropped for models 3 and 4, and goodness-of-fit re-examined.  Dropping problem summary statistics improved fit for both models – mean distances were smaller than reported for the full set of summary statistics (Supp. Fig. 6), and these distances were not significantly different from the null distribution (p-value &gt; 0.05).  Model 4, using the second migration parameter (</w:t>
                              </w:r>
                              <w:r w:rsidRPr="00181B98">
                                <w:rPr>
                                  <w:color w:val="auto"/>
                                  <w:sz w:val="20"/>
                                  <w:szCs w:val="20"/>
                                </w:rPr>
                                <w:t>mig2</w:t>
                              </w:r>
                              <w:r>
                                <w:rPr>
                                  <w:i w:val="0"/>
                                  <w:iCs w:val="0"/>
                                  <w:color w:val="auto"/>
                                  <w:sz w:val="20"/>
                                  <w:szCs w:val="20"/>
                                </w:rPr>
                                <w:t xml:space="preserve">) and filtering introgressed captive individuals from the target data, appeared to be the best fitting and was used for larger-scale simulations.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9A1ADD" id="Group 47" o:spid="_x0000_s1067" style="position:absolute;margin-left:-13.8pt;margin-top:.35pt;width:690.75pt;height:265.35pt;z-index:251646990;mso-width-relative:margin;mso-height-relative:margin" coordorigin="-50" coordsize="87725,3370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">
                <v:shape id="Picture 31" o:spid="_x0000_s1068" type="#_x0000_t75" style="position:absolute;width:87058;height:248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">
                  <v:imagedata r:id="rId35" o:title=""/>
                </v:shape>
                <v:shape id="Text Box 44" o:spid="_x0000_s1069" type="#_x0000_t202" style="position:absolute;left:-50;top:24677;width:87724;height:9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" stroked="f">
                  <v:textbox style="mso-fit-shape-to-text:t" inset="0,0,0,0">
                    <w:txbxContent>
                      <w:p w14:paraId="4A069F33" w14:textId="53FEEE5D" w:rsidR="008D7421" w:rsidRPr="006D730F" w:rsidRDefault="008D7421" w:rsidP="006D730F">
                        <w:pPr>
                          <w:pStyle w:val="Caption"/>
                          <w:rPr>
                            <w:i w:val="0"/>
                            <w:iCs w:val="0"/>
                            <w:noProof/>
                            <w:color w:val="auto"/>
                            <w:sz w:val="20"/>
                            <w:szCs w:val="20"/>
                          </w:rPr>
                        </w:pPr>
                        <w:r>
                          <w:rPr>
                            <w:b/>
                            <w:bCs/>
                            <w:i w:val="0"/>
                            <w:iCs w:val="0"/>
                            <w:color w:val="auto"/>
                            <w:sz w:val="20"/>
                            <w:szCs w:val="20"/>
                          </w:rPr>
                          <w:t xml:space="preserve">Supp. Figure 7. </w:t>
                        </w:r>
                        <w:r>
                          <w:rPr>
                            <w:i w:val="0"/>
                            <w:iCs w:val="0"/>
                            <w:color w:val="auto"/>
                            <w:sz w:val="20"/>
                            <w:szCs w:val="20"/>
                          </w:rPr>
                          <w:t>A method of iteratively dropping summary statistics, based on nearest neighbour distances for the simulated and target data, was devised with the aim of improving model fit.  Using this method the five ‘worst’ summary statistics were dropped for models 3 and 4, and goodness-of-fit re-examined.  Dropping problem summary statistics improved fit for both models – mean distances were smaller than reported for the full set of summary statistics (Supp. Fig. 6), and these distances were not significantly different from the null distribution (p-value &gt; 0.05).  Model 4, using the second migration parameter (</w:t>
                        </w:r>
                        <w:r w:rsidRPr="00181B98">
                          <w:rPr>
                            <w:color w:val="auto"/>
                            <w:sz w:val="20"/>
                            <w:szCs w:val="20"/>
                          </w:rPr>
                          <w:t>mig2</w:t>
                        </w:r>
                        <w:r>
                          <w:rPr>
                            <w:i w:val="0"/>
                            <w:iCs w:val="0"/>
                            <w:color w:val="auto"/>
                            <w:sz w:val="20"/>
                            <w:szCs w:val="20"/>
                          </w:rPr>
                          <w:t xml:space="preserve">) and filtering introgressed captive individuals from the target data, appeared to be the best fitting and was used for larger-scale simulations. </w:t>
                        </w:r>
                      </w:p>
                    </w:txbxContent>
                  </v:textbox>
                </v:shape>
                <w10:wrap type="square"/>
              </v:group>
            </w:pict>
          </mc:Fallback>
        </mc:AlternateContent>
      </w:r>
    </w:p>
    <w:p w14:paraId="071B80CC" w14:textId="167BE70A" w:rsidR="007221DA" w:rsidRDefault="007221DA"/>
    <w:p w14:paraId="47AF82FC" w14:textId="1B274A17" w:rsidR="007221DA" w:rsidRDefault="007221DA"/>
    <w:p w14:paraId="6A2BCD65" w14:textId="69B88135" w:rsidR="004E7954" w:rsidRDefault="004E7954"/>
    <w:p w14:paraId="42D2442C" w14:textId="77777777" w:rsidR="004E7954" w:rsidRDefault="004E7954"/>
    <w:p w14:paraId="42035032" w14:textId="77777777" w:rsidR="004E7954" w:rsidRDefault="004E7954"/>
    <w:p w14:paraId="6F21C967" w14:textId="77777777" w:rsidR="004E7954" w:rsidRDefault="004E7954"/>
    <w:p w14:paraId="5235DF1A" w14:textId="77777777" w:rsidR="004E7954" w:rsidRDefault="004E7954"/>
    <w:p w14:paraId="5ED4D1A4" w14:textId="77777777" w:rsidR="004E7954" w:rsidRDefault="004E7954">
      <w:pPr>
        <w:sectPr w:rsidR="004E7954" w:rsidSect="007D4CFA">
          <w:pgSz w:w="16838" w:h="11906" w:orient="landscape"/>
          <w:pgMar w:top="1418" w:right="1701" w:bottom="1418" w:left="1701" w:header="709" w:footer="709" w:gutter="0"/>
          <w:cols w:space="708"/>
          <w:docGrid w:linePitch="360"/>
        </w:sectPr>
      </w:pPr>
    </w:p>
    <w:p w14:paraId="32CC9C6E" w14:textId="58D65A56" w:rsidR="0008098F" w:rsidRPr="00717CB5" w:rsidRDefault="0008098F" w:rsidP="0008098F">
      <w:pPr>
        <w:pStyle w:val="Caption"/>
        <w:keepNext/>
        <w:rPr>
          <w:i w:val="0"/>
          <w:iCs w:val="0"/>
          <w:color w:val="auto"/>
          <w:sz w:val="20"/>
          <w:szCs w:val="20"/>
        </w:rPr>
      </w:pPr>
      <w:r>
        <w:rPr>
          <w:b/>
          <w:bCs/>
          <w:i w:val="0"/>
          <w:iCs w:val="0"/>
          <w:color w:val="auto"/>
          <w:sz w:val="20"/>
          <w:szCs w:val="20"/>
        </w:rPr>
        <w:lastRenderedPageBreak/>
        <w:t xml:space="preserve">Supp. Table </w:t>
      </w:r>
      <w:r w:rsidR="004B06A2">
        <w:rPr>
          <w:b/>
          <w:bCs/>
          <w:i w:val="0"/>
          <w:iCs w:val="0"/>
          <w:color w:val="auto"/>
          <w:sz w:val="20"/>
          <w:szCs w:val="20"/>
        </w:rPr>
        <w:t>2</w:t>
      </w:r>
      <w:r>
        <w:rPr>
          <w:b/>
          <w:bCs/>
          <w:i w:val="0"/>
          <w:iCs w:val="0"/>
          <w:color w:val="auto"/>
          <w:sz w:val="20"/>
          <w:szCs w:val="20"/>
        </w:rPr>
        <w:t>.</w:t>
      </w:r>
      <w:r w:rsidR="00717CB5">
        <w:rPr>
          <w:b/>
          <w:bCs/>
          <w:i w:val="0"/>
          <w:iCs w:val="0"/>
          <w:color w:val="auto"/>
          <w:sz w:val="20"/>
          <w:szCs w:val="20"/>
        </w:rPr>
        <w:t xml:space="preserve"> </w:t>
      </w:r>
      <w:r w:rsidR="00717CB5">
        <w:rPr>
          <w:i w:val="0"/>
          <w:iCs w:val="0"/>
          <w:color w:val="auto"/>
          <w:sz w:val="20"/>
          <w:szCs w:val="20"/>
        </w:rPr>
        <w:t xml:space="preserve">Summary statistics used </w:t>
      </w:r>
      <w:r w:rsidR="00653EF6">
        <w:rPr>
          <w:i w:val="0"/>
          <w:iCs w:val="0"/>
          <w:color w:val="auto"/>
          <w:sz w:val="20"/>
          <w:szCs w:val="20"/>
        </w:rPr>
        <w:t xml:space="preserve">for ABC.  Following </w:t>
      </w:r>
      <w:r w:rsidR="00C948A8">
        <w:rPr>
          <w:i w:val="0"/>
          <w:iCs w:val="0"/>
          <w:color w:val="auto"/>
          <w:sz w:val="20"/>
          <w:szCs w:val="20"/>
        </w:rPr>
        <w:t>a novel approach dropping summary statisti</w:t>
      </w:r>
      <w:r w:rsidR="005E240C">
        <w:rPr>
          <w:i w:val="0"/>
          <w:iCs w:val="0"/>
          <w:color w:val="auto"/>
          <w:sz w:val="20"/>
          <w:szCs w:val="20"/>
        </w:rPr>
        <w:t>cs</w:t>
      </w:r>
      <w:r w:rsidR="0087640B">
        <w:rPr>
          <w:i w:val="0"/>
          <w:iCs w:val="0"/>
          <w:color w:val="auto"/>
          <w:sz w:val="20"/>
          <w:szCs w:val="20"/>
        </w:rPr>
        <w:t xml:space="preserve"> to </w:t>
      </w:r>
      <w:r w:rsidR="00C948A8">
        <w:rPr>
          <w:i w:val="0"/>
          <w:iCs w:val="0"/>
          <w:color w:val="auto"/>
          <w:sz w:val="20"/>
          <w:szCs w:val="20"/>
        </w:rPr>
        <w:t>improv</w:t>
      </w:r>
      <w:r w:rsidR="0087640B">
        <w:rPr>
          <w:i w:val="0"/>
          <w:iCs w:val="0"/>
          <w:color w:val="auto"/>
          <w:sz w:val="20"/>
          <w:szCs w:val="20"/>
        </w:rPr>
        <w:t>e</w:t>
      </w:r>
      <w:r w:rsidR="005E240C">
        <w:rPr>
          <w:i w:val="0"/>
          <w:iCs w:val="0"/>
          <w:color w:val="auto"/>
          <w:sz w:val="20"/>
          <w:szCs w:val="20"/>
        </w:rPr>
        <w:t xml:space="preserve"> </w:t>
      </w:r>
      <w:r w:rsidR="00C948A8">
        <w:rPr>
          <w:i w:val="0"/>
          <w:iCs w:val="0"/>
          <w:color w:val="auto"/>
          <w:sz w:val="20"/>
          <w:szCs w:val="20"/>
        </w:rPr>
        <w:t>model fit, 14 of the initially devised summary statistics were used in the final analysis.</w:t>
      </w:r>
    </w:p>
    <w:tbl>
      <w:tblPr>
        <w:tblStyle w:val="TableGrid"/>
        <w:tblW w:w="0" w:type="auto"/>
        <w:tblLook w:val="04A0" w:firstRow="1" w:lastRow="0" w:firstColumn="1" w:lastColumn="0" w:noHBand="0" w:noVBand="1"/>
      </w:tblPr>
      <w:tblGrid>
        <w:gridCol w:w="846"/>
        <w:gridCol w:w="1701"/>
        <w:gridCol w:w="2977"/>
        <w:gridCol w:w="1417"/>
      </w:tblGrid>
      <w:tr w:rsidR="00FB1F4B" w:rsidRPr="00C42C3F" w14:paraId="6F25273F" w14:textId="25291F3D" w:rsidTr="0097198D">
        <w:tc>
          <w:tcPr>
            <w:tcW w:w="846" w:type="dxa"/>
            <w:shd w:val="clear" w:color="auto" w:fill="F2F2F2" w:themeFill="background1" w:themeFillShade="F2"/>
          </w:tcPr>
          <w:p w14:paraId="715A7C02" w14:textId="788A57A5" w:rsidR="00FB1F4B" w:rsidRPr="00C42C3F" w:rsidRDefault="006D5CD4" w:rsidP="008D7421">
            <w:pPr>
              <w:rPr>
                <w:b/>
                <w:bCs/>
                <w:sz w:val="20"/>
                <w:szCs w:val="20"/>
              </w:rPr>
            </w:pPr>
            <w:r w:rsidRPr="00C42C3F">
              <w:rPr>
                <w:b/>
                <w:bCs/>
                <w:sz w:val="20"/>
                <w:szCs w:val="20"/>
              </w:rPr>
              <w:t>No.</w:t>
            </w:r>
          </w:p>
        </w:tc>
        <w:tc>
          <w:tcPr>
            <w:tcW w:w="1701" w:type="dxa"/>
            <w:shd w:val="clear" w:color="auto" w:fill="F2F2F2" w:themeFill="background1" w:themeFillShade="F2"/>
          </w:tcPr>
          <w:p w14:paraId="375448D2" w14:textId="77777777" w:rsidR="00FB1F4B" w:rsidRPr="00C42C3F" w:rsidRDefault="00FB1F4B" w:rsidP="008D7421">
            <w:pPr>
              <w:rPr>
                <w:b/>
                <w:bCs/>
                <w:sz w:val="20"/>
                <w:szCs w:val="20"/>
              </w:rPr>
            </w:pPr>
            <w:r w:rsidRPr="00C42C3F">
              <w:rPr>
                <w:b/>
                <w:bCs/>
                <w:sz w:val="20"/>
                <w:szCs w:val="20"/>
              </w:rPr>
              <w:t>Name</w:t>
            </w:r>
          </w:p>
        </w:tc>
        <w:tc>
          <w:tcPr>
            <w:tcW w:w="2977" w:type="dxa"/>
            <w:shd w:val="clear" w:color="auto" w:fill="F2F2F2" w:themeFill="background1" w:themeFillShade="F2"/>
          </w:tcPr>
          <w:p w14:paraId="377A6FF0" w14:textId="77777777" w:rsidR="00FB1F4B" w:rsidRPr="00C42C3F" w:rsidRDefault="00FB1F4B" w:rsidP="008D7421">
            <w:pPr>
              <w:rPr>
                <w:b/>
                <w:bCs/>
                <w:sz w:val="20"/>
                <w:szCs w:val="20"/>
              </w:rPr>
            </w:pPr>
            <w:r w:rsidRPr="00C42C3F">
              <w:rPr>
                <w:b/>
                <w:bCs/>
                <w:sz w:val="20"/>
                <w:szCs w:val="20"/>
              </w:rPr>
              <w:t>Description</w:t>
            </w:r>
          </w:p>
        </w:tc>
        <w:tc>
          <w:tcPr>
            <w:tcW w:w="1417" w:type="dxa"/>
            <w:shd w:val="clear" w:color="auto" w:fill="F2F2F2" w:themeFill="background1" w:themeFillShade="F2"/>
          </w:tcPr>
          <w:p w14:paraId="35A01AC9" w14:textId="295A85B7" w:rsidR="00FB1F4B" w:rsidRPr="00C42C3F" w:rsidRDefault="006D5CD4" w:rsidP="008D7421">
            <w:pPr>
              <w:rPr>
                <w:b/>
                <w:bCs/>
                <w:sz w:val="20"/>
                <w:szCs w:val="20"/>
              </w:rPr>
            </w:pPr>
            <w:r w:rsidRPr="00C42C3F">
              <w:rPr>
                <w:b/>
                <w:bCs/>
                <w:sz w:val="20"/>
                <w:szCs w:val="20"/>
              </w:rPr>
              <w:t>Included in final analysis?</w:t>
            </w:r>
          </w:p>
        </w:tc>
      </w:tr>
      <w:tr w:rsidR="00D52370" w:rsidRPr="00C42C3F" w14:paraId="0278B474" w14:textId="160EB931" w:rsidTr="0097198D">
        <w:tc>
          <w:tcPr>
            <w:tcW w:w="846" w:type="dxa"/>
          </w:tcPr>
          <w:p w14:paraId="08ED31F1" w14:textId="2A4EA777" w:rsidR="00D52370" w:rsidRPr="00C42C3F" w:rsidRDefault="00D52370" w:rsidP="004E7954">
            <w:pPr>
              <w:rPr>
                <w:sz w:val="20"/>
                <w:szCs w:val="20"/>
              </w:rPr>
            </w:pPr>
            <w:r w:rsidRPr="00C42C3F">
              <w:rPr>
                <w:sz w:val="20"/>
                <w:szCs w:val="20"/>
              </w:rPr>
              <w:t>1</w:t>
            </w:r>
          </w:p>
        </w:tc>
        <w:tc>
          <w:tcPr>
            <w:tcW w:w="1701" w:type="dxa"/>
          </w:tcPr>
          <w:p w14:paraId="0EA1AB38" w14:textId="0E66647A" w:rsidR="00D52370" w:rsidRPr="00C42C3F" w:rsidRDefault="00D52370" w:rsidP="004E7954">
            <w:pPr>
              <w:rPr>
                <w:sz w:val="20"/>
                <w:szCs w:val="20"/>
              </w:rPr>
            </w:pPr>
            <w:r w:rsidRPr="00C42C3F">
              <w:rPr>
                <w:sz w:val="20"/>
                <w:szCs w:val="20"/>
              </w:rPr>
              <w:t>ss1</w:t>
            </w:r>
          </w:p>
        </w:tc>
        <w:tc>
          <w:tcPr>
            <w:tcW w:w="2977" w:type="dxa"/>
            <w:vMerge w:val="restart"/>
          </w:tcPr>
          <w:p w14:paraId="6B324472" w14:textId="2549F408" w:rsidR="00D52370" w:rsidRPr="00C42C3F" w:rsidRDefault="00D52370" w:rsidP="004E7954">
            <w:pPr>
              <w:rPr>
                <w:sz w:val="20"/>
                <w:szCs w:val="20"/>
              </w:rPr>
            </w:pPr>
            <w:r>
              <w:rPr>
                <w:sz w:val="20"/>
                <w:szCs w:val="20"/>
              </w:rPr>
              <w:t>Hierarchical clustering</w:t>
            </w:r>
          </w:p>
        </w:tc>
        <w:tc>
          <w:tcPr>
            <w:tcW w:w="1417" w:type="dxa"/>
          </w:tcPr>
          <w:p w14:paraId="4DE35182" w14:textId="736FDC8B" w:rsidR="00D52370" w:rsidRPr="00C42C3F" w:rsidRDefault="00D52370" w:rsidP="004E7954">
            <w:pPr>
              <w:rPr>
                <w:sz w:val="20"/>
                <w:szCs w:val="20"/>
              </w:rPr>
            </w:pPr>
            <w:r w:rsidRPr="00C42C3F">
              <w:rPr>
                <w:sz w:val="20"/>
                <w:szCs w:val="20"/>
              </w:rPr>
              <w:t>No</w:t>
            </w:r>
          </w:p>
        </w:tc>
      </w:tr>
      <w:tr w:rsidR="00D52370" w:rsidRPr="00C42C3F" w14:paraId="06D3000B" w14:textId="2AEA03A0" w:rsidTr="0097198D">
        <w:tc>
          <w:tcPr>
            <w:tcW w:w="846" w:type="dxa"/>
          </w:tcPr>
          <w:p w14:paraId="7F5F8CA6" w14:textId="267B4504" w:rsidR="00D52370" w:rsidRPr="00C42C3F" w:rsidRDefault="00D52370" w:rsidP="004E7954">
            <w:pPr>
              <w:rPr>
                <w:sz w:val="20"/>
                <w:szCs w:val="20"/>
              </w:rPr>
            </w:pPr>
            <w:r w:rsidRPr="00C42C3F">
              <w:rPr>
                <w:sz w:val="20"/>
                <w:szCs w:val="20"/>
              </w:rPr>
              <w:t>2</w:t>
            </w:r>
          </w:p>
        </w:tc>
        <w:tc>
          <w:tcPr>
            <w:tcW w:w="1701" w:type="dxa"/>
          </w:tcPr>
          <w:p w14:paraId="0FA3CABF" w14:textId="108DFACB" w:rsidR="00D52370" w:rsidRPr="00C42C3F" w:rsidRDefault="00D52370" w:rsidP="004E7954">
            <w:pPr>
              <w:rPr>
                <w:sz w:val="20"/>
                <w:szCs w:val="20"/>
              </w:rPr>
            </w:pPr>
            <w:r w:rsidRPr="00C42C3F">
              <w:rPr>
                <w:sz w:val="20"/>
                <w:szCs w:val="20"/>
              </w:rPr>
              <w:t>ss2</w:t>
            </w:r>
          </w:p>
        </w:tc>
        <w:tc>
          <w:tcPr>
            <w:tcW w:w="2977" w:type="dxa"/>
            <w:vMerge/>
          </w:tcPr>
          <w:p w14:paraId="19A5C067" w14:textId="77777777" w:rsidR="00D52370" w:rsidRPr="00C42C3F" w:rsidRDefault="00D52370" w:rsidP="004E7954">
            <w:pPr>
              <w:rPr>
                <w:sz w:val="20"/>
                <w:szCs w:val="20"/>
              </w:rPr>
            </w:pPr>
          </w:p>
        </w:tc>
        <w:tc>
          <w:tcPr>
            <w:tcW w:w="1417" w:type="dxa"/>
          </w:tcPr>
          <w:p w14:paraId="6E99D887" w14:textId="21F00A39" w:rsidR="00D52370" w:rsidRPr="00C42C3F" w:rsidRDefault="00D52370" w:rsidP="004E7954">
            <w:pPr>
              <w:rPr>
                <w:sz w:val="20"/>
                <w:szCs w:val="20"/>
              </w:rPr>
            </w:pPr>
            <w:r w:rsidRPr="00C42C3F">
              <w:rPr>
                <w:sz w:val="20"/>
                <w:szCs w:val="20"/>
              </w:rPr>
              <w:t>Yes</w:t>
            </w:r>
          </w:p>
        </w:tc>
      </w:tr>
      <w:tr w:rsidR="00FB1F4B" w:rsidRPr="00C42C3F" w14:paraId="6550F131" w14:textId="50FFB88B" w:rsidTr="0097198D">
        <w:tc>
          <w:tcPr>
            <w:tcW w:w="846" w:type="dxa"/>
          </w:tcPr>
          <w:p w14:paraId="67B56A8E" w14:textId="62137A8D" w:rsidR="00FB1F4B" w:rsidRPr="00C42C3F" w:rsidRDefault="00FB1F4B" w:rsidP="004E7954">
            <w:pPr>
              <w:rPr>
                <w:sz w:val="20"/>
                <w:szCs w:val="20"/>
              </w:rPr>
            </w:pPr>
            <w:r w:rsidRPr="00C42C3F">
              <w:rPr>
                <w:sz w:val="20"/>
                <w:szCs w:val="20"/>
              </w:rPr>
              <w:t>3</w:t>
            </w:r>
          </w:p>
        </w:tc>
        <w:tc>
          <w:tcPr>
            <w:tcW w:w="1701" w:type="dxa"/>
          </w:tcPr>
          <w:p w14:paraId="35C5AB25" w14:textId="3939744D" w:rsidR="00FB1F4B" w:rsidRPr="00C42C3F" w:rsidRDefault="00FB1F4B" w:rsidP="004E7954">
            <w:pPr>
              <w:rPr>
                <w:sz w:val="20"/>
                <w:szCs w:val="20"/>
              </w:rPr>
            </w:pPr>
            <w:r w:rsidRPr="00C42C3F">
              <w:rPr>
                <w:sz w:val="20"/>
                <w:szCs w:val="20"/>
              </w:rPr>
              <w:t>ss3.1</w:t>
            </w:r>
          </w:p>
        </w:tc>
        <w:tc>
          <w:tcPr>
            <w:tcW w:w="2977" w:type="dxa"/>
            <w:vMerge w:val="restart"/>
          </w:tcPr>
          <w:p w14:paraId="7B4370F2" w14:textId="607D001F" w:rsidR="00FB1F4B" w:rsidRPr="00C42C3F" w:rsidRDefault="00FB1F4B" w:rsidP="004E7954">
            <w:pPr>
              <w:rPr>
                <w:sz w:val="20"/>
                <w:szCs w:val="20"/>
              </w:rPr>
            </w:pPr>
            <w:r w:rsidRPr="00C42C3F">
              <w:rPr>
                <w:sz w:val="20"/>
                <w:szCs w:val="20"/>
              </w:rPr>
              <w:t>Distribution of individuals across PC1</w:t>
            </w:r>
          </w:p>
        </w:tc>
        <w:tc>
          <w:tcPr>
            <w:tcW w:w="1417" w:type="dxa"/>
          </w:tcPr>
          <w:p w14:paraId="7D578EB9" w14:textId="7255C96E" w:rsidR="00FB1F4B" w:rsidRPr="00C42C3F" w:rsidRDefault="006D5CD4" w:rsidP="004E7954">
            <w:pPr>
              <w:rPr>
                <w:sz w:val="20"/>
                <w:szCs w:val="20"/>
              </w:rPr>
            </w:pPr>
            <w:r w:rsidRPr="00C42C3F">
              <w:rPr>
                <w:sz w:val="20"/>
                <w:szCs w:val="20"/>
              </w:rPr>
              <w:t>Yes</w:t>
            </w:r>
          </w:p>
        </w:tc>
      </w:tr>
      <w:tr w:rsidR="00FB1F4B" w:rsidRPr="00C42C3F" w14:paraId="49E89D8A" w14:textId="5C20E1BB" w:rsidTr="0097198D">
        <w:tc>
          <w:tcPr>
            <w:tcW w:w="846" w:type="dxa"/>
          </w:tcPr>
          <w:p w14:paraId="6D41D99D" w14:textId="205153BC" w:rsidR="00FB1F4B" w:rsidRPr="00C42C3F" w:rsidRDefault="00FB1F4B" w:rsidP="004E7954">
            <w:pPr>
              <w:rPr>
                <w:sz w:val="20"/>
                <w:szCs w:val="20"/>
              </w:rPr>
            </w:pPr>
            <w:r w:rsidRPr="00C42C3F">
              <w:rPr>
                <w:sz w:val="20"/>
                <w:szCs w:val="20"/>
              </w:rPr>
              <w:t>4</w:t>
            </w:r>
          </w:p>
        </w:tc>
        <w:tc>
          <w:tcPr>
            <w:tcW w:w="1701" w:type="dxa"/>
          </w:tcPr>
          <w:p w14:paraId="12463CB2" w14:textId="737A8AC3" w:rsidR="00FB1F4B" w:rsidRPr="00C42C3F" w:rsidRDefault="00FB1F4B" w:rsidP="004E7954">
            <w:pPr>
              <w:rPr>
                <w:sz w:val="20"/>
                <w:szCs w:val="20"/>
              </w:rPr>
            </w:pPr>
            <w:r w:rsidRPr="00C42C3F">
              <w:rPr>
                <w:sz w:val="20"/>
                <w:szCs w:val="20"/>
              </w:rPr>
              <w:t>ss3.2</w:t>
            </w:r>
          </w:p>
        </w:tc>
        <w:tc>
          <w:tcPr>
            <w:tcW w:w="2977" w:type="dxa"/>
            <w:vMerge/>
          </w:tcPr>
          <w:p w14:paraId="2B93386E" w14:textId="77777777" w:rsidR="00FB1F4B" w:rsidRPr="00C42C3F" w:rsidRDefault="00FB1F4B" w:rsidP="004E7954">
            <w:pPr>
              <w:rPr>
                <w:sz w:val="20"/>
                <w:szCs w:val="20"/>
              </w:rPr>
            </w:pPr>
          </w:p>
        </w:tc>
        <w:tc>
          <w:tcPr>
            <w:tcW w:w="1417" w:type="dxa"/>
          </w:tcPr>
          <w:p w14:paraId="7480A204" w14:textId="00000029" w:rsidR="00FB1F4B" w:rsidRPr="00C42C3F" w:rsidRDefault="006D5CD4" w:rsidP="004E7954">
            <w:pPr>
              <w:rPr>
                <w:sz w:val="20"/>
                <w:szCs w:val="20"/>
              </w:rPr>
            </w:pPr>
            <w:r w:rsidRPr="00C42C3F">
              <w:rPr>
                <w:sz w:val="20"/>
                <w:szCs w:val="20"/>
              </w:rPr>
              <w:t>Yes</w:t>
            </w:r>
          </w:p>
        </w:tc>
      </w:tr>
      <w:tr w:rsidR="006D5CD4" w:rsidRPr="00C42C3F" w14:paraId="4F011EFD" w14:textId="7D3AE9A8" w:rsidTr="0097198D">
        <w:tc>
          <w:tcPr>
            <w:tcW w:w="846" w:type="dxa"/>
          </w:tcPr>
          <w:p w14:paraId="7BF09F34" w14:textId="6B0604F9" w:rsidR="006D5CD4" w:rsidRPr="00C42C3F" w:rsidRDefault="006D5CD4" w:rsidP="006D5CD4">
            <w:pPr>
              <w:rPr>
                <w:sz w:val="20"/>
                <w:szCs w:val="20"/>
              </w:rPr>
            </w:pPr>
            <w:r w:rsidRPr="00C42C3F">
              <w:rPr>
                <w:sz w:val="20"/>
                <w:szCs w:val="20"/>
              </w:rPr>
              <w:t>5</w:t>
            </w:r>
          </w:p>
        </w:tc>
        <w:tc>
          <w:tcPr>
            <w:tcW w:w="1701" w:type="dxa"/>
          </w:tcPr>
          <w:p w14:paraId="5918998E" w14:textId="55109C78" w:rsidR="006D5CD4" w:rsidRPr="00C42C3F" w:rsidRDefault="006D5CD4" w:rsidP="006D5CD4">
            <w:pPr>
              <w:rPr>
                <w:sz w:val="20"/>
                <w:szCs w:val="20"/>
              </w:rPr>
            </w:pPr>
            <w:r w:rsidRPr="00C42C3F">
              <w:rPr>
                <w:sz w:val="20"/>
                <w:szCs w:val="20"/>
              </w:rPr>
              <w:t>ss3.3</w:t>
            </w:r>
          </w:p>
        </w:tc>
        <w:tc>
          <w:tcPr>
            <w:tcW w:w="2977" w:type="dxa"/>
            <w:vMerge/>
          </w:tcPr>
          <w:p w14:paraId="1FC7CC9B" w14:textId="77777777" w:rsidR="006D5CD4" w:rsidRPr="00C42C3F" w:rsidRDefault="006D5CD4" w:rsidP="006D5CD4">
            <w:pPr>
              <w:rPr>
                <w:sz w:val="20"/>
                <w:szCs w:val="20"/>
              </w:rPr>
            </w:pPr>
          </w:p>
        </w:tc>
        <w:tc>
          <w:tcPr>
            <w:tcW w:w="1417" w:type="dxa"/>
          </w:tcPr>
          <w:p w14:paraId="5822DA2D" w14:textId="2659A045" w:rsidR="006D5CD4" w:rsidRPr="00C42C3F" w:rsidRDefault="006D5CD4" w:rsidP="006D5CD4">
            <w:pPr>
              <w:rPr>
                <w:sz w:val="20"/>
                <w:szCs w:val="20"/>
              </w:rPr>
            </w:pPr>
            <w:r w:rsidRPr="00C42C3F">
              <w:rPr>
                <w:sz w:val="20"/>
                <w:szCs w:val="20"/>
              </w:rPr>
              <w:t>Yes</w:t>
            </w:r>
          </w:p>
        </w:tc>
      </w:tr>
      <w:tr w:rsidR="006D5CD4" w:rsidRPr="00C42C3F" w14:paraId="548B4038" w14:textId="266DD628" w:rsidTr="0097198D">
        <w:tc>
          <w:tcPr>
            <w:tcW w:w="846" w:type="dxa"/>
          </w:tcPr>
          <w:p w14:paraId="790EB117" w14:textId="60F9AEB4" w:rsidR="006D5CD4" w:rsidRPr="00C42C3F" w:rsidRDefault="006D5CD4" w:rsidP="006D5CD4">
            <w:pPr>
              <w:rPr>
                <w:sz w:val="20"/>
                <w:szCs w:val="20"/>
              </w:rPr>
            </w:pPr>
            <w:r w:rsidRPr="00C42C3F">
              <w:rPr>
                <w:sz w:val="20"/>
                <w:szCs w:val="20"/>
              </w:rPr>
              <w:t>6</w:t>
            </w:r>
          </w:p>
        </w:tc>
        <w:tc>
          <w:tcPr>
            <w:tcW w:w="1701" w:type="dxa"/>
          </w:tcPr>
          <w:p w14:paraId="43ACAFBF" w14:textId="7B6462A3" w:rsidR="006D5CD4" w:rsidRPr="00C42C3F" w:rsidRDefault="006D5CD4" w:rsidP="006D5CD4">
            <w:pPr>
              <w:rPr>
                <w:sz w:val="20"/>
                <w:szCs w:val="20"/>
              </w:rPr>
            </w:pPr>
            <w:r w:rsidRPr="00C42C3F">
              <w:rPr>
                <w:sz w:val="20"/>
                <w:szCs w:val="20"/>
              </w:rPr>
              <w:t>ss3.4</w:t>
            </w:r>
          </w:p>
        </w:tc>
        <w:tc>
          <w:tcPr>
            <w:tcW w:w="2977" w:type="dxa"/>
            <w:vMerge/>
          </w:tcPr>
          <w:p w14:paraId="52DF1DE8" w14:textId="77777777" w:rsidR="006D5CD4" w:rsidRPr="00C42C3F" w:rsidRDefault="006D5CD4" w:rsidP="006D5CD4">
            <w:pPr>
              <w:rPr>
                <w:sz w:val="20"/>
                <w:szCs w:val="20"/>
              </w:rPr>
            </w:pPr>
          </w:p>
        </w:tc>
        <w:tc>
          <w:tcPr>
            <w:tcW w:w="1417" w:type="dxa"/>
          </w:tcPr>
          <w:p w14:paraId="5EBD9312" w14:textId="57662DFD" w:rsidR="006D5CD4" w:rsidRPr="00C42C3F" w:rsidRDefault="006D5CD4" w:rsidP="006D5CD4">
            <w:pPr>
              <w:rPr>
                <w:sz w:val="20"/>
                <w:szCs w:val="20"/>
              </w:rPr>
            </w:pPr>
            <w:r w:rsidRPr="00C42C3F">
              <w:rPr>
                <w:sz w:val="20"/>
                <w:szCs w:val="20"/>
              </w:rPr>
              <w:t>Yes</w:t>
            </w:r>
          </w:p>
        </w:tc>
      </w:tr>
      <w:tr w:rsidR="006D5CD4" w:rsidRPr="00C42C3F" w14:paraId="2A868C9F" w14:textId="208A9A89" w:rsidTr="0097198D">
        <w:tc>
          <w:tcPr>
            <w:tcW w:w="846" w:type="dxa"/>
          </w:tcPr>
          <w:p w14:paraId="7D2B969B" w14:textId="65B01F1B" w:rsidR="006D5CD4" w:rsidRPr="00C42C3F" w:rsidRDefault="006D5CD4" w:rsidP="006D5CD4">
            <w:pPr>
              <w:rPr>
                <w:sz w:val="20"/>
                <w:szCs w:val="20"/>
              </w:rPr>
            </w:pPr>
            <w:r w:rsidRPr="00C42C3F">
              <w:rPr>
                <w:sz w:val="20"/>
                <w:szCs w:val="20"/>
              </w:rPr>
              <w:t>7</w:t>
            </w:r>
          </w:p>
        </w:tc>
        <w:tc>
          <w:tcPr>
            <w:tcW w:w="1701" w:type="dxa"/>
          </w:tcPr>
          <w:p w14:paraId="0C3DB897" w14:textId="22702139" w:rsidR="006D5CD4" w:rsidRPr="00C42C3F" w:rsidRDefault="006D5CD4" w:rsidP="006D5CD4">
            <w:pPr>
              <w:rPr>
                <w:sz w:val="20"/>
                <w:szCs w:val="20"/>
              </w:rPr>
            </w:pPr>
            <w:r w:rsidRPr="00C42C3F">
              <w:rPr>
                <w:sz w:val="20"/>
                <w:szCs w:val="20"/>
              </w:rPr>
              <w:t>ss4.1</w:t>
            </w:r>
          </w:p>
        </w:tc>
        <w:tc>
          <w:tcPr>
            <w:tcW w:w="2977" w:type="dxa"/>
            <w:vMerge w:val="restart"/>
          </w:tcPr>
          <w:p w14:paraId="36DF2B22" w14:textId="59A9DA74" w:rsidR="006D5CD4" w:rsidRPr="00C42C3F" w:rsidRDefault="006D5CD4" w:rsidP="006D5CD4">
            <w:pPr>
              <w:rPr>
                <w:sz w:val="20"/>
                <w:szCs w:val="20"/>
              </w:rPr>
            </w:pPr>
            <w:r w:rsidRPr="00C42C3F">
              <w:rPr>
                <w:sz w:val="20"/>
                <w:szCs w:val="20"/>
              </w:rPr>
              <w:t>Distribution of individuals across PC2</w:t>
            </w:r>
          </w:p>
        </w:tc>
        <w:tc>
          <w:tcPr>
            <w:tcW w:w="1417" w:type="dxa"/>
          </w:tcPr>
          <w:p w14:paraId="00574706" w14:textId="05FF2239" w:rsidR="006D5CD4" w:rsidRPr="00C42C3F" w:rsidRDefault="006D5CD4" w:rsidP="006D5CD4">
            <w:pPr>
              <w:rPr>
                <w:sz w:val="20"/>
                <w:szCs w:val="20"/>
              </w:rPr>
            </w:pPr>
            <w:r w:rsidRPr="00C42C3F">
              <w:rPr>
                <w:sz w:val="20"/>
                <w:szCs w:val="20"/>
              </w:rPr>
              <w:t>Yes</w:t>
            </w:r>
          </w:p>
        </w:tc>
      </w:tr>
      <w:tr w:rsidR="006D5CD4" w:rsidRPr="00C42C3F" w14:paraId="3EE83D32" w14:textId="20B329F9" w:rsidTr="0097198D">
        <w:tc>
          <w:tcPr>
            <w:tcW w:w="846" w:type="dxa"/>
          </w:tcPr>
          <w:p w14:paraId="06CD7E5E" w14:textId="30A64858" w:rsidR="006D5CD4" w:rsidRPr="00C42C3F" w:rsidRDefault="006D5CD4" w:rsidP="006D5CD4">
            <w:pPr>
              <w:rPr>
                <w:sz w:val="20"/>
                <w:szCs w:val="20"/>
              </w:rPr>
            </w:pPr>
            <w:r w:rsidRPr="00C42C3F">
              <w:rPr>
                <w:sz w:val="20"/>
                <w:szCs w:val="20"/>
              </w:rPr>
              <w:t>8</w:t>
            </w:r>
          </w:p>
        </w:tc>
        <w:tc>
          <w:tcPr>
            <w:tcW w:w="1701" w:type="dxa"/>
          </w:tcPr>
          <w:p w14:paraId="14757E05" w14:textId="0D60097A" w:rsidR="006D5CD4" w:rsidRPr="00C42C3F" w:rsidRDefault="006D5CD4" w:rsidP="006D5CD4">
            <w:pPr>
              <w:rPr>
                <w:sz w:val="20"/>
                <w:szCs w:val="20"/>
              </w:rPr>
            </w:pPr>
            <w:r w:rsidRPr="00C42C3F">
              <w:rPr>
                <w:sz w:val="20"/>
                <w:szCs w:val="20"/>
              </w:rPr>
              <w:t>ss4.2</w:t>
            </w:r>
          </w:p>
        </w:tc>
        <w:tc>
          <w:tcPr>
            <w:tcW w:w="2977" w:type="dxa"/>
            <w:vMerge/>
          </w:tcPr>
          <w:p w14:paraId="7A703D2F" w14:textId="77777777" w:rsidR="006D5CD4" w:rsidRPr="00C42C3F" w:rsidRDefault="006D5CD4" w:rsidP="006D5CD4">
            <w:pPr>
              <w:rPr>
                <w:sz w:val="20"/>
                <w:szCs w:val="20"/>
              </w:rPr>
            </w:pPr>
          </w:p>
        </w:tc>
        <w:tc>
          <w:tcPr>
            <w:tcW w:w="1417" w:type="dxa"/>
          </w:tcPr>
          <w:p w14:paraId="145DE63D" w14:textId="3F054D33" w:rsidR="006D5CD4" w:rsidRPr="00C42C3F" w:rsidRDefault="006D5CD4" w:rsidP="006D5CD4">
            <w:pPr>
              <w:rPr>
                <w:sz w:val="20"/>
                <w:szCs w:val="20"/>
              </w:rPr>
            </w:pPr>
            <w:r w:rsidRPr="00C42C3F">
              <w:rPr>
                <w:sz w:val="20"/>
                <w:szCs w:val="20"/>
              </w:rPr>
              <w:t>Yes</w:t>
            </w:r>
          </w:p>
        </w:tc>
      </w:tr>
      <w:tr w:rsidR="006D5CD4" w:rsidRPr="00C42C3F" w14:paraId="58B20AB8" w14:textId="543F390B" w:rsidTr="0097198D">
        <w:tc>
          <w:tcPr>
            <w:tcW w:w="846" w:type="dxa"/>
          </w:tcPr>
          <w:p w14:paraId="6E806A39" w14:textId="76322345" w:rsidR="006D5CD4" w:rsidRPr="00C42C3F" w:rsidRDefault="006D5CD4" w:rsidP="006D5CD4">
            <w:pPr>
              <w:rPr>
                <w:sz w:val="20"/>
                <w:szCs w:val="20"/>
              </w:rPr>
            </w:pPr>
            <w:r w:rsidRPr="00C42C3F">
              <w:rPr>
                <w:sz w:val="20"/>
                <w:szCs w:val="20"/>
              </w:rPr>
              <w:t>9</w:t>
            </w:r>
          </w:p>
        </w:tc>
        <w:tc>
          <w:tcPr>
            <w:tcW w:w="1701" w:type="dxa"/>
          </w:tcPr>
          <w:p w14:paraId="4F77FC59" w14:textId="2FBA2141" w:rsidR="006D5CD4" w:rsidRPr="00C42C3F" w:rsidRDefault="006D5CD4" w:rsidP="006D5CD4">
            <w:pPr>
              <w:rPr>
                <w:sz w:val="20"/>
                <w:szCs w:val="20"/>
              </w:rPr>
            </w:pPr>
            <w:r w:rsidRPr="00C42C3F">
              <w:rPr>
                <w:sz w:val="20"/>
                <w:szCs w:val="20"/>
              </w:rPr>
              <w:t>ss4.3</w:t>
            </w:r>
          </w:p>
        </w:tc>
        <w:tc>
          <w:tcPr>
            <w:tcW w:w="2977" w:type="dxa"/>
            <w:vMerge/>
          </w:tcPr>
          <w:p w14:paraId="4918D50C" w14:textId="77777777" w:rsidR="006D5CD4" w:rsidRPr="00C42C3F" w:rsidRDefault="006D5CD4" w:rsidP="006D5CD4">
            <w:pPr>
              <w:rPr>
                <w:sz w:val="20"/>
                <w:szCs w:val="20"/>
              </w:rPr>
            </w:pPr>
          </w:p>
        </w:tc>
        <w:tc>
          <w:tcPr>
            <w:tcW w:w="1417" w:type="dxa"/>
          </w:tcPr>
          <w:p w14:paraId="187C3969" w14:textId="496F6B14" w:rsidR="006D5CD4" w:rsidRPr="00C42C3F" w:rsidRDefault="006D5CD4" w:rsidP="006D5CD4">
            <w:pPr>
              <w:rPr>
                <w:sz w:val="20"/>
                <w:szCs w:val="20"/>
              </w:rPr>
            </w:pPr>
            <w:r w:rsidRPr="00C42C3F">
              <w:rPr>
                <w:sz w:val="20"/>
                <w:szCs w:val="20"/>
              </w:rPr>
              <w:t>Yes</w:t>
            </w:r>
          </w:p>
        </w:tc>
      </w:tr>
      <w:tr w:rsidR="006D5CD4" w:rsidRPr="00C42C3F" w14:paraId="29F93EAE" w14:textId="3772904D" w:rsidTr="0097198D">
        <w:tc>
          <w:tcPr>
            <w:tcW w:w="846" w:type="dxa"/>
          </w:tcPr>
          <w:p w14:paraId="41521B1F" w14:textId="7C7FFCF5" w:rsidR="006D5CD4" w:rsidRPr="00C42C3F" w:rsidRDefault="006D5CD4" w:rsidP="006D5CD4">
            <w:pPr>
              <w:rPr>
                <w:sz w:val="20"/>
                <w:szCs w:val="20"/>
              </w:rPr>
            </w:pPr>
            <w:r w:rsidRPr="00C42C3F">
              <w:rPr>
                <w:sz w:val="20"/>
                <w:szCs w:val="20"/>
              </w:rPr>
              <w:t>10</w:t>
            </w:r>
          </w:p>
        </w:tc>
        <w:tc>
          <w:tcPr>
            <w:tcW w:w="1701" w:type="dxa"/>
          </w:tcPr>
          <w:p w14:paraId="05E74BC8" w14:textId="4B4185B9" w:rsidR="006D5CD4" w:rsidRPr="00C42C3F" w:rsidRDefault="006D5CD4" w:rsidP="006D5CD4">
            <w:pPr>
              <w:rPr>
                <w:sz w:val="20"/>
                <w:szCs w:val="20"/>
              </w:rPr>
            </w:pPr>
            <w:r w:rsidRPr="00C42C3F">
              <w:rPr>
                <w:sz w:val="20"/>
                <w:szCs w:val="20"/>
              </w:rPr>
              <w:t>ss4.4</w:t>
            </w:r>
          </w:p>
        </w:tc>
        <w:tc>
          <w:tcPr>
            <w:tcW w:w="2977" w:type="dxa"/>
            <w:vMerge/>
          </w:tcPr>
          <w:p w14:paraId="1552F121" w14:textId="77777777" w:rsidR="006D5CD4" w:rsidRPr="00C42C3F" w:rsidRDefault="006D5CD4" w:rsidP="006D5CD4">
            <w:pPr>
              <w:rPr>
                <w:sz w:val="20"/>
                <w:szCs w:val="20"/>
              </w:rPr>
            </w:pPr>
          </w:p>
        </w:tc>
        <w:tc>
          <w:tcPr>
            <w:tcW w:w="1417" w:type="dxa"/>
          </w:tcPr>
          <w:p w14:paraId="41169CA9" w14:textId="526BB807" w:rsidR="006D5CD4" w:rsidRPr="00C42C3F" w:rsidRDefault="006D5CD4" w:rsidP="006D5CD4">
            <w:pPr>
              <w:rPr>
                <w:sz w:val="20"/>
                <w:szCs w:val="20"/>
              </w:rPr>
            </w:pPr>
            <w:r w:rsidRPr="00C42C3F">
              <w:rPr>
                <w:sz w:val="20"/>
                <w:szCs w:val="20"/>
              </w:rPr>
              <w:t>Yes</w:t>
            </w:r>
          </w:p>
        </w:tc>
      </w:tr>
      <w:tr w:rsidR="006D5CD4" w:rsidRPr="00C42C3F" w14:paraId="12DD8413" w14:textId="516C7002" w:rsidTr="0097198D">
        <w:tc>
          <w:tcPr>
            <w:tcW w:w="846" w:type="dxa"/>
          </w:tcPr>
          <w:p w14:paraId="59E65BD2" w14:textId="55183C9D" w:rsidR="006D5CD4" w:rsidRPr="00C42C3F" w:rsidRDefault="006D5CD4" w:rsidP="006D5CD4">
            <w:pPr>
              <w:rPr>
                <w:sz w:val="20"/>
                <w:szCs w:val="20"/>
              </w:rPr>
            </w:pPr>
            <w:r w:rsidRPr="00C42C3F">
              <w:rPr>
                <w:sz w:val="20"/>
                <w:szCs w:val="20"/>
              </w:rPr>
              <w:t>11</w:t>
            </w:r>
          </w:p>
        </w:tc>
        <w:tc>
          <w:tcPr>
            <w:tcW w:w="1701" w:type="dxa"/>
          </w:tcPr>
          <w:p w14:paraId="755D737C" w14:textId="2FF589E3" w:rsidR="006D5CD4" w:rsidRPr="00C42C3F" w:rsidRDefault="006D5CD4" w:rsidP="006D5CD4">
            <w:pPr>
              <w:rPr>
                <w:sz w:val="20"/>
                <w:szCs w:val="20"/>
              </w:rPr>
            </w:pPr>
            <w:r w:rsidRPr="00C42C3F">
              <w:rPr>
                <w:sz w:val="20"/>
                <w:szCs w:val="20"/>
              </w:rPr>
              <w:t>ss5</w:t>
            </w:r>
          </w:p>
        </w:tc>
        <w:tc>
          <w:tcPr>
            <w:tcW w:w="2977" w:type="dxa"/>
            <w:vMerge w:val="restart"/>
          </w:tcPr>
          <w:p w14:paraId="1D2440FA" w14:textId="271B345D" w:rsidR="006D5CD4" w:rsidRPr="00C42C3F" w:rsidRDefault="006D5CD4" w:rsidP="006D5CD4">
            <w:pPr>
              <w:rPr>
                <w:sz w:val="20"/>
                <w:szCs w:val="20"/>
              </w:rPr>
            </w:pPr>
            <w:r w:rsidRPr="00C42C3F">
              <w:rPr>
                <w:sz w:val="20"/>
                <w:szCs w:val="20"/>
              </w:rPr>
              <w:t>Pairwise genetic distance between populations</w:t>
            </w:r>
          </w:p>
        </w:tc>
        <w:tc>
          <w:tcPr>
            <w:tcW w:w="1417" w:type="dxa"/>
          </w:tcPr>
          <w:p w14:paraId="4811D67E" w14:textId="35585D19" w:rsidR="006D5CD4" w:rsidRPr="00C42C3F" w:rsidRDefault="006D5CD4" w:rsidP="006D5CD4">
            <w:pPr>
              <w:rPr>
                <w:sz w:val="20"/>
                <w:szCs w:val="20"/>
              </w:rPr>
            </w:pPr>
            <w:r w:rsidRPr="00C42C3F">
              <w:rPr>
                <w:sz w:val="20"/>
                <w:szCs w:val="20"/>
              </w:rPr>
              <w:t>Yes</w:t>
            </w:r>
          </w:p>
        </w:tc>
      </w:tr>
      <w:tr w:rsidR="006D5CD4" w:rsidRPr="00C42C3F" w14:paraId="147E11AF" w14:textId="505E643B" w:rsidTr="0097198D">
        <w:tc>
          <w:tcPr>
            <w:tcW w:w="846" w:type="dxa"/>
          </w:tcPr>
          <w:p w14:paraId="57208ACB" w14:textId="1DDA2562" w:rsidR="006D5CD4" w:rsidRPr="00C42C3F" w:rsidRDefault="006D5CD4" w:rsidP="006D5CD4">
            <w:pPr>
              <w:rPr>
                <w:sz w:val="20"/>
                <w:szCs w:val="20"/>
              </w:rPr>
            </w:pPr>
            <w:r w:rsidRPr="00C42C3F">
              <w:rPr>
                <w:sz w:val="20"/>
                <w:szCs w:val="20"/>
              </w:rPr>
              <w:t>12</w:t>
            </w:r>
          </w:p>
        </w:tc>
        <w:tc>
          <w:tcPr>
            <w:tcW w:w="1701" w:type="dxa"/>
          </w:tcPr>
          <w:p w14:paraId="167968F0" w14:textId="4BB43B17" w:rsidR="006D5CD4" w:rsidRPr="00C42C3F" w:rsidRDefault="006D5CD4" w:rsidP="006D5CD4">
            <w:pPr>
              <w:rPr>
                <w:sz w:val="20"/>
                <w:szCs w:val="20"/>
              </w:rPr>
            </w:pPr>
            <w:r w:rsidRPr="00C42C3F">
              <w:rPr>
                <w:sz w:val="20"/>
                <w:szCs w:val="20"/>
              </w:rPr>
              <w:t>ss6</w:t>
            </w:r>
          </w:p>
        </w:tc>
        <w:tc>
          <w:tcPr>
            <w:tcW w:w="2977" w:type="dxa"/>
            <w:vMerge/>
          </w:tcPr>
          <w:p w14:paraId="4ABB74D6" w14:textId="77777777" w:rsidR="006D5CD4" w:rsidRPr="00C42C3F" w:rsidRDefault="006D5CD4" w:rsidP="006D5CD4">
            <w:pPr>
              <w:rPr>
                <w:sz w:val="20"/>
                <w:szCs w:val="20"/>
              </w:rPr>
            </w:pPr>
          </w:p>
        </w:tc>
        <w:tc>
          <w:tcPr>
            <w:tcW w:w="1417" w:type="dxa"/>
          </w:tcPr>
          <w:p w14:paraId="5037FAB5" w14:textId="19F863F2" w:rsidR="006D5CD4" w:rsidRPr="00C42C3F" w:rsidRDefault="006D5CD4" w:rsidP="006D5CD4">
            <w:pPr>
              <w:rPr>
                <w:sz w:val="20"/>
                <w:szCs w:val="20"/>
              </w:rPr>
            </w:pPr>
            <w:r w:rsidRPr="00C42C3F">
              <w:rPr>
                <w:sz w:val="20"/>
                <w:szCs w:val="20"/>
              </w:rPr>
              <w:t>Yes</w:t>
            </w:r>
          </w:p>
        </w:tc>
      </w:tr>
      <w:tr w:rsidR="006D5CD4" w:rsidRPr="00C42C3F" w14:paraId="023B88AE" w14:textId="7B0DD960" w:rsidTr="0097198D">
        <w:tc>
          <w:tcPr>
            <w:tcW w:w="846" w:type="dxa"/>
          </w:tcPr>
          <w:p w14:paraId="4379152E" w14:textId="54D8EBFA" w:rsidR="006D5CD4" w:rsidRPr="00C42C3F" w:rsidRDefault="006D5CD4" w:rsidP="006D5CD4">
            <w:pPr>
              <w:rPr>
                <w:sz w:val="20"/>
                <w:szCs w:val="20"/>
              </w:rPr>
            </w:pPr>
            <w:r w:rsidRPr="00C42C3F">
              <w:rPr>
                <w:sz w:val="20"/>
                <w:szCs w:val="20"/>
              </w:rPr>
              <w:t>13</w:t>
            </w:r>
          </w:p>
        </w:tc>
        <w:tc>
          <w:tcPr>
            <w:tcW w:w="1701" w:type="dxa"/>
          </w:tcPr>
          <w:p w14:paraId="172E5ECE" w14:textId="613F347D" w:rsidR="006D5CD4" w:rsidRPr="00C42C3F" w:rsidRDefault="006D5CD4" w:rsidP="006D5CD4">
            <w:pPr>
              <w:rPr>
                <w:sz w:val="20"/>
                <w:szCs w:val="20"/>
              </w:rPr>
            </w:pPr>
            <w:r w:rsidRPr="00C42C3F">
              <w:rPr>
                <w:sz w:val="20"/>
                <w:szCs w:val="20"/>
              </w:rPr>
              <w:t>ss7</w:t>
            </w:r>
          </w:p>
        </w:tc>
        <w:tc>
          <w:tcPr>
            <w:tcW w:w="2977" w:type="dxa"/>
            <w:vMerge/>
          </w:tcPr>
          <w:p w14:paraId="68F7B730" w14:textId="77777777" w:rsidR="006D5CD4" w:rsidRPr="00C42C3F" w:rsidRDefault="006D5CD4" w:rsidP="006D5CD4">
            <w:pPr>
              <w:rPr>
                <w:sz w:val="20"/>
                <w:szCs w:val="20"/>
              </w:rPr>
            </w:pPr>
          </w:p>
        </w:tc>
        <w:tc>
          <w:tcPr>
            <w:tcW w:w="1417" w:type="dxa"/>
          </w:tcPr>
          <w:p w14:paraId="5D5927D1" w14:textId="691F08EA" w:rsidR="006D5CD4" w:rsidRPr="00C42C3F" w:rsidRDefault="006D5CD4" w:rsidP="006D5CD4">
            <w:pPr>
              <w:rPr>
                <w:sz w:val="20"/>
                <w:szCs w:val="20"/>
              </w:rPr>
            </w:pPr>
            <w:r w:rsidRPr="00C42C3F">
              <w:rPr>
                <w:sz w:val="20"/>
                <w:szCs w:val="20"/>
              </w:rPr>
              <w:t>Yes</w:t>
            </w:r>
          </w:p>
        </w:tc>
      </w:tr>
      <w:tr w:rsidR="00D52370" w:rsidRPr="00C42C3F" w14:paraId="51E0E3C4" w14:textId="1613CBC6" w:rsidTr="0097198D">
        <w:tc>
          <w:tcPr>
            <w:tcW w:w="846" w:type="dxa"/>
          </w:tcPr>
          <w:p w14:paraId="40F71F54" w14:textId="20E1CBAF" w:rsidR="00D52370" w:rsidRPr="00C42C3F" w:rsidRDefault="00D52370" w:rsidP="006D5CD4">
            <w:pPr>
              <w:rPr>
                <w:sz w:val="20"/>
                <w:szCs w:val="20"/>
              </w:rPr>
            </w:pPr>
            <w:r w:rsidRPr="00C42C3F">
              <w:rPr>
                <w:sz w:val="20"/>
                <w:szCs w:val="20"/>
              </w:rPr>
              <w:t>14</w:t>
            </w:r>
          </w:p>
        </w:tc>
        <w:tc>
          <w:tcPr>
            <w:tcW w:w="1701" w:type="dxa"/>
          </w:tcPr>
          <w:p w14:paraId="6379A21F" w14:textId="7AE1E2E1" w:rsidR="00D52370" w:rsidRPr="00C42C3F" w:rsidRDefault="00D52370" w:rsidP="006D5CD4">
            <w:pPr>
              <w:rPr>
                <w:sz w:val="20"/>
                <w:szCs w:val="20"/>
              </w:rPr>
            </w:pPr>
            <w:r w:rsidRPr="00C42C3F">
              <w:rPr>
                <w:sz w:val="20"/>
                <w:szCs w:val="20"/>
              </w:rPr>
              <w:t>ss8</w:t>
            </w:r>
          </w:p>
        </w:tc>
        <w:tc>
          <w:tcPr>
            <w:tcW w:w="2977" w:type="dxa"/>
            <w:vMerge w:val="restart"/>
          </w:tcPr>
          <w:p w14:paraId="4C4D707A" w14:textId="1F58777D" w:rsidR="00D52370" w:rsidRPr="00C42C3F" w:rsidRDefault="00D52370" w:rsidP="006D5CD4">
            <w:pPr>
              <w:rPr>
                <w:sz w:val="20"/>
                <w:szCs w:val="20"/>
              </w:rPr>
            </w:pPr>
            <w:r>
              <w:rPr>
                <w:sz w:val="20"/>
                <w:szCs w:val="20"/>
              </w:rPr>
              <w:t>Linkage</w:t>
            </w:r>
            <w:r w:rsidR="00D17924">
              <w:rPr>
                <w:sz w:val="20"/>
                <w:szCs w:val="20"/>
              </w:rPr>
              <w:t xml:space="preserve"> disequilibrium</w:t>
            </w:r>
          </w:p>
        </w:tc>
        <w:tc>
          <w:tcPr>
            <w:tcW w:w="1417" w:type="dxa"/>
          </w:tcPr>
          <w:p w14:paraId="107D345D" w14:textId="505A7FF5" w:rsidR="00D52370" w:rsidRPr="00C42C3F" w:rsidRDefault="00D52370" w:rsidP="006D5CD4">
            <w:pPr>
              <w:rPr>
                <w:sz w:val="20"/>
                <w:szCs w:val="20"/>
              </w:rPr>
            </w:pPr>
            <w:r w:rsidRPr="00C42C3F">
              <w:rPr>
                <w:sz w:val="20"/>
                <w:szCs w:val="20"/>
              </w:rPr>
              <w:t>Yes</w:t>
            </w:r>
          </w:p>
        </w:tc>
      </w:tr>
      <w:tr w:rsidR="00D52370" w:rsidRPr="00C42C3F" w14:paraId="34B414F6" w14:textId="1E6FDF0B" w:rsidTr="0097198D">
        <w:tc>
          <w:tcPr>
            <w:tcW w:w="846" w:type="dxa"/>
          </w:tcPr>
          <w:p w14:paraId="3B8EC22D" w14:textId="6DD44474" w:rsidR="00D52370" w:rsidRPr="00C42C3F" w:rsidRDefault="00D52370" w:rsidP="006D5CD4">
            <w:pPr>
              <w:rPr>
                <w:sz w:val="20"/>
                <w:szCs w:val="20"/>
              </w:rPr>
            </w:pPr>
            <w:r w:rsidRPr="00C42C3F">
              <w:rPr>
                <w:sz w:val="20"/>
                <w:szCs w:val="20"/>
              </w:rPr>
              <w:t>15</w:t>
            </w:r>
          </w:p>
        </w:tc>
        <w:tc>
          <w:tcPr>
            <w:tcW w:w="1701" w:type="dxa"/>
          </w:tcPr>
          <w:p w14:paraId="6EBC085E" w14:textId="6F205411" w:rsidR="00D52370" w:rsidRPr="00C42C3F" w:rsidRDefault="00D52370" w:rsidP="006D5CD4">
            <w:pPr>
              <w:rPr>
                <w:sz w:val="20"/>
                <w:szCs w:val="20"/>
              </w:rPr>
            </w:pPr>
            <w:r w:rsidRPr="00C42C3F">
              <w:rPr>
                <w:sz w:val="20"/>
                <w:szCs w:val="20"/>
              </w:rPr>
              <w:t>ss9</w:t>
            </w:r>
          </w:p>
        </w:tc>
        <w:tc>
          <w:tcPr>
            <w:tcW w:w="2977" w:type="dxa"/>
            <w:vMerge/>
          </w:tcPr>
          <w:p w14:paraId="3E99FE0D" w14:textId="77777777" w:rsidR="00D52370" w:rsidRPr="00C42C3F" w:rsidRDefault="00D52370" w:rsidP="006D5CD4">
            <w:pPr>
              <w:rPr>
                <w:sz w:val="20"/>
                <w:szCs w:val="20"/>
              </w:rPr>
            </w:pPr>
          </w:p>
        </w:tc>
        <w:tc>
          <w:tcPr>
            <w:tcW w:w="1417" w:type="dxa"/>
          </w:tcPr>
          <w:p w14:paraId="44CC78B8" w14:textId="3AEBBC16" w:rsidR="00D52370" w:rsidRPr="00C42C3F" w:rsidRDefault="00D52370" w:rsidP="006D5CD4">
            <w:pPr>
              <w:rPr>
                <w:sz w:val="20"/>
                <w:szCs w:val="20"/>
              </w:rPr>
            </w:pPr>
            <w:r w:rsidRPr="00C42C3F">
              <w:rPr>
                <w:sz w:val="20"/>
                <w:szCs w:val="20"/>
              </w:rPr>
              <w:t>Yes</w:t>
            </w:r>
          </w:p>
        </w:tc>
      </w:tr>
      <w:tr w:rsidR="006D5CD4" w:rsidRPr="00C42C3F" w14:paraId="66CA8B4B" w14:textId="1586AE8F" w:rsidTr="0097198D">
        <w:tc>
          <w:tcPr>
            <w:tcW w:w="846" w:type="dxa"/>
          </w:tcPr>
          <w:p w14:paraId="34013076" w14:textId="61FD57D0" w:rsidR="006D5CD4" w:rsidRPr="00C42C3F" w:rsidRDefault="006D5CD4" w:rsidP="006D5CD4">
            <w:pPr>
              <w:rPr>
                <w:sz w:val="20"/>
                <w:szCs w:val="20"/>
              </w:rPr>
            </w:pPr>
            <w:r w:rsidRPr="00C42C3F">
              <w:rPr>
                <w:sz w:val="20"/>
                <w:szCs w:val="20"/>
              </w:rPr>
              <w:t>16</w:t>
            </w:r>
          </w:p>
        </w:tc>
        <w:tc>
          <w:tcPr>
            <w:tcW w:w="1701" w:type="dxa"/>
          </w:tcPr>
          <w:p w14:paraId="2CACEE38" w14:textId="01DEFBDA" w:rsidR="006D5CD4" w:rsidRPr="00C42C3F" w:rsidRDefault="006D5CD4" w:rsidP="006D5CD4">
            <w:pPr>
              <w:rPr>
                <w:sz w:val="20"/>
                <w:szCs w:val="20"/>
              </w:rPr>
            </w:pPr>
            <w:r w:rsidRPr="00C42C3F">
              <w:rPr>
                <w:sz w:val="20"/>
                <w:szCs w:val="20"/>
              </w:rPr>
              <w:t>ss10.1</w:t>
            </w:r>
          </w:p>
        </w:tc>
        <w:tc>
          <w:tcPr>
            <w:tcW w:w="2977" w:type="dxa"/>
          </w:tcPr>
          <w:p w14:paraId="013B9B89" w14:textId="73E86EFA" w:rsidR="006D5CD4" w:rsidRPr="00C42C3F" w:rsidRDefault="006D5CD4" w:rsidP="006D5CD4">
            <w:pPr>
              <w:rPr>
                <w:sz w:val="20"/>
                <w:szCs w:val="20"/>
              </w:rPr>
            </w:pPr>
            <w:r w:rsidRPr="00C42C3F">
              <w:rPr>
                <w:sz w:val="20"/>
                <w:szCs w:val="20"/>
              </w:rPr>
              <w:t>Distribution of domestic individuals across PC1</w:t>
            </w:r>
          </w:p>
        </w:tc>
        <w:tc>
          <w:tcPr>
            <w:tcW w:w="1417" w:type="dxa"/>
          </w:tcPr>
          <w:p w14:paraId="6AE36669" w14:textId="65E3E87E" w:rsidR="006D5CD4" w:rsidRPr="00C42C3F" w:rsidRDefault="006D5CD4" w:rsidP="006D5CD4">
            <w:pPr>
              <w:rPr>
                <w:sz w:val="20"/>
                <w:szCs w:val="20"/>
              </w:rPr>
            </w:pPr>
            <w:r w:rsidRPr="00C42C3F">
              <w:rPr>
                <w:sz w:val="20"/>
                <w:szCs w:val="20"/>
              </w:rPr>
              <w:t>No</w:t>
            </w:r>
          </w:p>
        </w:tc>
      </w:tr>
      <w:tr w:rsidR="006D5CD4" w:rsidRPr="00C42C3F" w14:paraId="1D8FAC93" w14:textId="47668106" w:rsidTr="0097198D">
        <w:tc>
          <w:tcPr>
            <w:tcW w:w="846" w:type="dxa"/>
          </w:tcPr>
          <w:p w14:paraId="034EA2C1" w14:textId="6521BF68" w:rsidR="006D5CD4" w:rsidRPr="00C42C3F" w:rsidRDefault="006D5CD4" w:rsidP="006D5CD4">
            <w:pPr>
              <w:rPr>
                <w:sz w:val="20"/>
                <w:szCs w:val="20"/>
              </w:rPr>
            </w:pPr>
            <w:r w:rsidRPr="00C42C3F">
              <w:rPr>
                <w:sz w:val="20"/>
                <w:szCs w:val="20"/>
              </w:rPr>
              <w:t>17</w:t>
            </w:r>
          </w:p>
        </w:tc>
        <w:tc>
          <w:tcPr>
            <w:tcW w:w="1701" w:type="dxa"/>
          </w:tcPr>
          <w:p w14:paraId="7AC67145" w14:textId="118DB874" w:rsidR="006D5CD4" w:rsidRPr="00C42C3F" w:rsidRDefault="006D5CD4" w:rsidP="006D5CD4">
            <w:pPr>
              <w:rPr>
                <w:sz w:val="20"/>
                <w:szCs w:val="20"/>
              </w:rPr>
            </w:pPr>
            <w:r w:rsidRPr="00C42C3F">
              <w:rPr>
                <w:sz w:val="20"/>
                <w:szCs w:val="20"/>
              </w:rPr>
              <w:t>ss10.2</w:t>
            </w:r>
          </w:p>
        </w:tc>
        <w:tc>
          <w:tcPr>
            <w:tcW w:w="2977" w:type="dxa"/>
          </w:tcPr>
          <w:p w14:paraId="29F455E3" w14:textId="7DB65E4F" w:rsidR="006D5CD4" w:rsidRPr="00C42C3F" w:rsidRDefault="006D5CD4" w:rsidP="006D5CD4">
            <w:pPr>
              <w:rPr>
                <w:sz w:val="20"/>
                <w:szCs w:val="20"/>
              </w:rPr>
            </w:pPr>
            <w:r w:rsidRPr="00C42C3F">
              <w:rPr>
                <w:sz w:val="20"/>
                <w:szCs w:val="20"/>
              </w:rPr>
              <w:t>Distribution of domestic individuals across PC2</w:t>
            </w:r>
          </w:p>
        </w:tc>
        <w:tc>
          <w:tcPr>
            <w:tcW w:w="1417" w:type="dxa"/>
          </w:tcPr>
          <w:p w14:paraId="42709F44" w14:textId="0960C4C6" w:rsidR="006D5CD4" w:rsidRPr="00C42C3F" w:rsidRDefault="006D5CD4" w:rsidP="006D5CD4">
            <w:pPr>
              <w:rPr>
                <w:sz w:val="20"/>
                <w:szCs w:val="20"/>
              </w:rPr>
            </w:pPr>
            <w:r w:rsidRPr="00C42C3F">
              <w:rPr>
                <w:sz w:val="20"/>
                <w:szCs w:val="20"/>
              </w:rPr>
              <w:t>No</w:t>
            </w:r>
          </w:p>
        </w:tc>
      </w:tr>
      <w:tr w:rsidR="006D5CD4" w:rsidRPr="00C42C3F" w14:paraId="00558D22" w14:textId="271C9ADC" w:rsidTr="0097198D">
        <w:tc>
          <w:tcPr>
            <w:tcW w:w="846" w:type="dxa"/>
          </w:tcPr>
          <w:p w14:paraId="2BDC4557" w14:textId="02DBE840" w:rsidR="006D5CD4" w:rsidRPr="00C42C3F" w:rsidRDefault="006D5CD4" w:rsidP="006D5CD4">
            <w:pPr>
              <w:rPr>
                <w:sz w:val="20"/>
                <w:szCs w:val="20"/>
              </w:rPr>
            </w:pPr>
            <w:r w:rsidRPr="00C42C3F">
              <w:rPr>
                <w:sz w:val="20"/>
                <w:szCs w:val="20"/>
              </w:rPr>
              <w:t>18</w:t>
            </w:r>
          </w:p>
        </w:tc>
        <w:tc>
          <w:tcPr>
            <w:tcW w:w="1701" w:type="dxa"/>
          </w:tcPr>
          <w:p w14:paraId="3C5CEE73" w14:textId="060668D0" w:rsidR="006D5CD4" w:rsidRPr="00C42C3F" w:rsidRDefault="006D5CD4" w:rsidP="006D5CD4">
            <w:pPr>
              <w:rPr>
                <w:sz w:val="20"/>
                <w:szCs w:val="20"/>
              </w:rPr>
            </w:pPr>
            <w:r w:rsidRPr="00C42C3F">
              <w:rPr>
                <w:sz w:val="20"/>
                <w:szCs w:val="20"/>
              </w:rPr>
              <w:t>ss11.1</w:t>
            </w:r>
          </w:p>
        </w:tc>
        <w:tc>
          <w:tcPr>
            <w:tcW w:w="2977" w:type="dxa"/>
          </w:tcPr>
          <w:p w14:paraId="5434956E" w14:textId="230DC782" w:rsidR="006D5CD4" w:rsidRPr="00C42C3F" w:rsidRDefault="006D5CD4" w:rsidP="006D5CD4">
            <w:pPr>
              <w:rPr>
                <w:sz w:val="20"/>
                <w:szCs w:val="20"/>
              </w:rPr>
            </w:pPr>
            <w:r w:rsidRPr="00C42C3F">
              <w:rPr>
                <w:sz w:val="20"/>
                <w:szCs w:val="20"/>
              </w:rPr>
              <w:t>Distribution of wild individuals across PC1</w:t>
            </w:r>
          </w:p>
        </w:tc>
        <w:tc>
          <w:tcPr>
            <w:tcW w:w="1417" w:type="dxa"/>
          </w:tcPr>
          <w:p w14:paraId="0F6D9FB9" w14:textId="3651C179" w:rsidR="006D5CD4" w:rsidRPr="00C42C3F" w:rsidRDefault="006D5CD4" w:rsidP="006D5CD4">
            <w:pPr>
              <w:rPr>
                <w:sz w:val="20"/>
                <w:szCs w:val="20"/>
              </w:rPr>
            </w:pPr>
            <w:r w:rsidRPr="00C42C3F">
              <w:rPr>
                <w:sz w:val="20"/>
                <w:szCs w:val="20"/>
              </w:rPr>
              <w:t>No</w:t>
            </w:r>
          </w:p>
        </w:tc>
      </w:tr>
      <w:tr w:rsidR="006D5CD4" w:rsidRPr="00C42C3F" w14:paraId="7A6C420F" w14:textId="2F98B4E1" w:rsidTr="0097198D">
        <w:tc>
          <w:tcPr>
            <w:tcW w:w="846" w:type="dxa"/>
          </w:tcPr>
          <w:p w14:paraId="6D14019A" w14:textId="74B57E25" w:rsidR="006D5CD4" w:rsidRPr="00C42C3F" w:rsidRDefault="006D5CD4" w:rsidP="006D5CD4">
            <w:pPr>
              <w:rPr>
                <w:sz w:val="20"/>
                <w:szCs w:val="20"/>
              </w:rPr>
            </w:pPr>
            <w:r w:rsidRPr="00C42C3F">
              <w:rPr>
                <w:sz w:val="20"/>
                <w:szCs w:val="20"/>
              </w:rPr>
              <w:t>19</w:t>
            </w:r>
          </w:p>
        </w:tc>
        <w:tc>
          <w:tcPr>
            <w:tcW w:w="1701" w:type="dxa"/>
          </w:tcPr>
          <w:p w14:paraId="338E7040" w14:textId="0DCABB12" w:rsidR="006D5CD4" w:rsidRPr="00C42C3F" w:rsidRDefault="006D5CD4" w:rsidP="006D5CD4">
            <w:pPr>
              <w:rPr>
                <w:sz w:val="20"/>
                <w:szCs w:val="20"/>
              </w:rPr>
            </w:pPr>
            <w:r w:rsidRPr="00C42C3F">
              <w:rPr>
                <w:sz w:val="20"/>
                <w:szCs w:val="20"/>
              </w:rPr>
              <w:t>ss11.2</w:t>
            </w:r>
          </w:p>
        </w:tc>
        <w:tc>
          <w:tcPr>
            <w:tcW w:w="2977" w:type="dxa"/>
          </w:tcPr>
          <w:p w14:paraId="7A75207D" w14:textId="6986894E" w:rsidR="006D5CD4" w:rsidRPr="00C42C3F" w:rsidRDefault="006D5CD4" w:rsidP="006D5CD4">
            <w:pPr>
              <w:rPr>
                <w:sz w:val="20"/>
                <w:szCs w:val="20"/>
              </w:rPr>
            </w:pPr>
            <w:r w:rsidRPr="00C42C3F">
              <w:rPr>
                <w:sz w:val="20"/>
                <w:szCs w:val="20"/>
              </w:rPr>
              <w:t>Distribution of wild individuals across PC2</w:t>
            </w:r>
          </w:p>
        </w:tc>
        <w:tc>
          <w:tcPr>
            <w:tcW w:w="1417" w:type="dxa"/>
          </w:tcPr>
          <w:p w14:paraId="105FED6A" w14:textId="79780071" w:rsidR="006D5CD4" w:rsidRPr="00C42C3F" w:rsidRDefault="006D5CD4" w:rsidP="006D5CD4">
            <w:pPr>
              <w:rPr>
                <w:sz w:val="20"/>
                <w:szCs w:val="20"/>
              </w:rPr>
            </w:pPr>
            <w:r w:rsidRPr="00C42C3F">
              <w:rPr>
                <w:sz w:val="20"/>
                <w:szCs w:val="20"/>
              </w:rPr>
              <w:t>No</w:t>
            </w:r>
          </w:p>
        </w:tc>
      </w:tr>
      <w:tr w:rsidR="006D5CD4" w:rsidRPr="00C42C3F" w14:paraId="46676E7E" w14:textId="11668164" w:rsidTr="0097198D">
        <w:tc>
          <w:tcPr>
            <w:tcW w:w="846" w:type="dxa"/>
          </w:tcPr>
          <w:p w14:paraId="262F33F5" w14:textId="50B15F3A" w:rsidR="006D5CD4" w:rsidRPr="00C42C3F" w:rsidRDefault="006D5CD4" w:rsidP="006D5CD4">
            <w:pPr>
              <w:rPr>
                <w:sz w:val="20"/>
                <w:szCs w:val="20"/>
              </w:rPr>
            </w:pPr>
            <w:r w:rsidRPr="00C42C3F">
              <w:rPr>
                <w:sz w:val="20"/>
                <w:szCs w:val="20"/>
              </w:rPr>
              <w:t>20</w:t>
            </w:r>
          </w:p>
        </w:tc>
        <w:tc>
          <w:tcPr>
            <w:tcW w:w="1701" w:type="dxa"/>
          </w:tcPr>
          <w:p w14:paraId="7BE9173D" w14:textId="615A1C37" w:rsidR="006D5CD4" w:rsidRPr="00C42C3F" w:rsidRDefault="006D5CD4" w:rsidP="006D5CD4">
            <w:pPr>
              <w:rPr>
                <w:sz w:val="20"/>
                <w:szCs w:val="20"/>
              </w:rPr>
            </w:pPr>
            <w:r w:rsidRPr="00C42C3F">
              <w:rPr>
                <w:sz w:val="20"/>
                <w:szCs w:val="20"/>
              </w:rPr>
              <w:t>ss12.1</w:t>
            </w:r>
          </w:p>
        </w:tc>
        <w:tc>
          <w:tcPr>
            <w:tcW w:w="2977" w:type="dxa"/>
          </w:tcPr>
          <w:p w14:paraId="382D8C2D" w14:textId="6A855D41" w:rsidR="006D5CD4" w:rsidRPr="00C42C3F" w:rsidRDefault="006D5CD4" w:rsidP="006D5CD4">
            <w:pPr>
              <w:rPr>
                <w:sz w:val="20"/>
                <w:szCs w:val="20"/>
              </w:rPr>
            </w:pPr>
            <w:r w:rsidRPr="00C42C3F">
              <w:rPr>
                <w:sz w:val="20"/>
                <w:szCs w:val="20"/>
              </w:rPr>
              <w:t>Distribution of captive individuals across PC1</w:t>
            </w:r>
          </w:p>
        </w:tc>
        <w:tc>
          <w:tcPr>
            <w:tcW w:w="1417" w:type="dxa"/>
          </w:tcPr>
          <w:p w14:paraId="247EA54F" w14:textId="27FB666E" w:rsidR="006D5CD4" w:rsidRPr="00C42C3F" w:rsidRDefault="006D5CD4" w:rsidP="006D5CD4">
            <w:pPr>
              <w:rPr>
                <w:sz w:val="20"/>
                <w:szCs w:val="20"/>
              </w:rPr>
            </w:pPr>
            <w:r w:rsidRPr="00C42C3F">
              <w:rPr>
                <w:sz w:val="20"/>
                <w:szCs w:val="20"/>
              </w:rPr>
              <w:t>No</w:t>
            </w:r>
          </w:p>
        </w:tc>
      </w:tr>
      <w:tr w:rsidR="006D5CD4" w:rsidRPr="00C42C3F" w14:paraId="60C989D7" w14:textId="56EB5DED" w:rsidTr="0097198D">
        <w:tc>
          <w:tcPr>
            <w:tcW w:w="846" w:type="dxa"/>
          </w:tcPr>
          <w:p w14:paraId="0906B0F1" w14:textId="44BD82FE" w:rsidR="006D5CD4" w:rsidRPr="00C42C3F" w:rsidRDefault="006D5CD4" w:rsidP="006D5CD4">
            <w:pPr>
              <w:rPr>
                <w:sz w:val="20"/>
                <w:szCs w:val="20"/>
              </w:rPr>
            </w:pPr>
            <w:r w:rsidRPr="00C42C3F">
              <w:rPr>
                <w:sz w:val="20"/>
                <w:szCs w:val="20"/>
              </w:rPr>
              <w:t>21</w:t>
            </w:r>
          </w:p>
        </w:tc>
        <w:tc>
          <w:tcPr>
            <w:tcW w:w="1701" w:type="dxa"/>
          </w:tcPr>
          <w:p w14:paraId="60BEC6DF" w14:textId="62F75E3C" w:rsidR="006D5CD4" w:rsidRPr="00C42C3F" w:rsidRDefault="006D5CD4" w:rsidP="006D5CD4">
            <w:pPr>
              <w:rPr>
                <w:sz w:val="20"/>
                <w:szCs w:val="20"/>
              </w:rPr>
            </w:pPr>
            <w:r w:rsidRPr="00C42C3F">
              <w:rPr>
                <w:sz w:val="20"/>
                <w:szCs w:val="20"/>
              </w:rPr>
              <w:t>ss12.2</w:t>
            </w:r>
          </w:p>
        </w:tc>
        <w:tc>
          <w:tcPr>
            <w:tcW w:w="2977" w:type="dxa"/>
          </w:tcPr>
          <w:p w14:paraId="11E03121" w14:textId="410FF3EE" w:rsidR="006D5CD4" w:rsidRPr="00C42C3F" w:rsidRDefault="006D5CD4" w:rsidP="006D5CD4">
            <w:pPr>
              <w:rPr>
                <w:sz w:val="20"/>
                <w:szCs w:val="20"/>
              </w:rPr>
            </w:pPr>
            <w:r w:rsidRPr="00C42C3F">
              <w:rPr>
                <w:sz w:val="20"/>
                <w:szCs w:val="20"/>
              </w:rPr>
              <w:t>Distribution of captive individuals across PC2</w:t>
            </w:r>
          </w:p>
        </w:tc>
        <w:tc>
          <w:tcPr>
            <w:tcW w:w="1417" w:type="dxa"/>
          </w:tcPr>
          <w:p w14:paraId="1E7F3E8B" w14:textId="7295447A" w:rsidR="006D5CD4" w:rsidRPr="00C42C3F" w:rsidRDefault="006D5CD4" w:rsidP="006D5CD4">
            <w:pPr>
              <w:rPr>
                <w:sz w:val="20"/>
                <w:szCs w:val="20"/>
              </w:rPr>
            </w:pPr>
            <w:r w:rsidRPr="00C42C3F">
              <w:rPr>
                <w:sz w:val="20"/>
                <w:szCs w:val="20"/>
              </w:rPr>
              <w:t>No</w:t>
            </w:r>
          </w:p>
        </w:tc>
      </w:tr>
      <w:tr w:rsidR="006D5CD4" w:rsidRPr="00C42C3F" w14:paraId="783F1DF9" w14:textId="2BCB2E29" w:rsidTr="0097198D">
        <w:tc>
          <w:tcPr>
            <w:tcW w:w="846" w:type="dxa"/>
          </w:tcPr>
          <w:p w14:paraId="2EB9E88E" w14:textId="6ACF212E" w:rsidR="006D5CD4" w:rsidRPr="00C42C3F" w:rsidRDefault="006D5CD4" w:rsidP="006D5CD4">
            <w:pPr>
              <w:rPr>
                <w:sz w:val="20"/>
                <w:szCs w:val="20"/>
              </w:rPr>
            </w:pPr>
            <w:r w:rsidRPr="00C42C3F">
              <w:rPr>
                <w:sz w:val="20"/>
                <w:szCs w:val="20"/>
              </w:rPr>
              <w:t>22</w:t>
            </w:r>
          </w:p>
        </w:tc>
        <w:tc>
          <w:tcPr>
            <w:tcW w:w="1701" w:type="dxa"/>
          </w:tcPr>
          <w:p w14:paraId="2D1B5532" w14:textId="265D1A88" w:rsidR="006D5CD4" w:rsidRPr="00C42C3F" w:rsidRDefault="006D5CD4" w:rsidP="006D5CD4">
            <w:pPr>
              <w:rPr>
                <w:sz w:val="20"/>
                <w:szCs w:val="20"/>
              </w:rPr>
            </w:pPr>
            <w:r w:rsidRPr="00C42C3F">
              <w:rPr>
                <w:sz w:val="20"/>
                <w:szCs w:val="20"/>
              </w:rPr>
              <w:t>ss13</w:t>
            </w:r>
          </w:p>
        </w:tc>
        <w:tc>
          <w:tcPr>
            <w:tcW w:w="2977" w:type="dxa"/>
          </w:tcPr>
          <w:p w14:paraId="0CA02F31" w14:textId="2B945F97" w:rsidR="006D5CD4" w:rsidRPr="00C42C3F" w:rsidRDefault="006D5CD4" w:rsidP="006D5CD4">
            <w:pPr>
              <w:rPr>
                <w:sz w:val="20"/>
                <w:szCs w:val="20"/>
              </w:rPr>
            </w:pPr>
            <w:r w:rsidRPr="00C42C3F">
              <w:rPr>
                <w:sz w:val="20"/>
                <w:szCs w:val="20"/>
              </w:rPr>
              <w:t>Number of SNPs</w:t>
            </w:r>
          </w:p>
        </w:tc>
        <w:tc>
          <w:tcPr>
            <w:tcW w:w="1417" w:type="dxa"/>
          </w:tcPr>
          <w:p w14:paraId="2CB6A9DF" w14:textId="335A24C3" w:rsidR="006D5CD4" w:rsidRPr="00C42C3F" w:rsidRDefault="006D5CD4" w:rsidP="006D5CD4">
            <w:pPr>
              <w:rPr>
                <w:sz w:val="20"/>
                <w:szCs w:val="20"/>
              </w:rPr>
            </w:pPr>
            <w:r w:rsidRPr="00C42C3F">
              <w:rPr>
                <w:sz w:val="20"/>
                <w:szCs w:val="20"/>
              </w:rPr>
              <w:t>No</w:t>
            </w:r>
          </w:p>
        </w:tc>
      </w:tr>
    </w:tbl>
    <w:p w14:paraId="750EBC67" w14:textId="6B9C5AE8" w:rsidR="007221DA" w:rsidRDefault="007E45D8" w:rsidP="005E240C">
      <w:pPr>
        <w:tabs>
          <w:tab w:val="center" w:pos="5233"/>
        </w:tabs>
      </w:pPr>
      <w:r>
        <w:rPr>
          <w:noProof/>
        </w:rPr>
        <mc:AlternateContent>
          <mc:Choice Requires="wpg">
            <w:drawing>
              <wp:anchor distT="0" distB="0" distL="114300" distR="114300" simplePos="0" relativeHeight="251660302" behindDoc="0" locked="0" layoutInCell="1" allowOverlap="1" wp14:anchorId="6C1D4672" wp14:editId="501AAD20">
                <wp:simplePos x="0" y="0"/>
                <wp:positionH relativeFrom="column">
                  <wp:posOffset>23495</wp:posOffset>
                </wp:positionH>
                <wp:positionV relativeFrom="paragraph">
                  <wp:posOffset>194310</wp:posOffset>
                </wp:positionV>
                <wp:extent cx="5686425" cy="2900680"/>
                <wp:effectExtent l="0" t="0" r="9525" b="0"/>
                <wp:wrapNone/>
                <wp:docPr id="69" name="Group 69"/>
                <wp:cNvGraphicFramePr/>
                <a:graphic xmlns:a="http://schemas.openxmlformats.org/drawingml/2006/main">
                  <a:graphicData uri="http://schemas.microsoft.com/office/word/2010/wordprocessingGroup">
                    <wpg:wgp>
                      <wpg:cNvGrpSpPr/>
                      <wpg:grpSpPr>
                        <a:xfrm>
                          <a:off x="0" y="0"/>
                          <a:ext cx="5686425" cy="2900680"/>
                          <a:chOff x="356839" y="-3058"/>
                          <a:chExt cx="5686454" cy="2900726"/>
                        </a:xfrm>
                      </wpg:grpSpPr>
                      <wpg:grpSp>
                        <wpg:cNvPr id="59" name="Group 59"/>
                        <wpg:cNvGrpSpPr/>
                        <wpg:grpSpPr>
                          <a:xfrm>
                            <a:off x="356839" y="73138"/>
                            <a:ext cx="5686454" cy="2824530"/>
                            <a:chOff x="356839" y="61987"/>
                            <a:chExt cx="5686454" cy="2824530"/>
                          </a:xfrm>
                        </wpg:grpSpPr>
                        <wps:wsp>
                          <wps:cNvPr id="48" name="Text Box 48"/>
                          <wps:cNvSpPr txBox="1"/>
                          <wps:spPr>
                            <a:xfrm>
                              <a:off x="356839" y="2294697"/>
                              <a:ext cx="5686454" cy="591820"/>
                            </a:xfrm>
                            <a:prstGeom prst="rect">
                              <a:avLst/>
                            </a:prstGeom>
                            <a:solidFill>
                              <a:prstClr val="white"/>
                            </a:solidFill>
                            <a:ln>
                              <a:noFill/>
                            </a:ln>
                          </wps:spPr>
                          <wps:txbx>
                            <w:txbxContent>
                              <w:p w14:paraId="1D6A02D4" w14:textId="38B248CB" w:rsidR="008D7421" w:rsidRPr="00C42C3F" w:rsidRDefault="008D7421" w:rsidP="00C42C3F">
                                <w:pPr>
                                  <w:pStyle w:val="Caption"/>
                                  <w:rPr>
                                    <w:i w:val="0"/>
                                    <w:iCs w:val="0"/>
                                    <w:noProof/>
                                    <w:color w:val="auto"/>
                                    <w:sz w:val="20"/>
                                    <w:szCs w:val="20"/>
                                  </w:rPr>
                                </w:pPr>
                                <w:r w:rsidRPr="00C42C3F">
                                  <w:rPr>
                                    <w:b/>
                                    <w:bCs/>
                                    <w:i w:val="0"/>
                                    <w:iCs w:val="0"/>
                                    <w:color w:val="auto"/>
                                    <w:sz w:val="20"/>
                                    <w:szCs w:val="20"/>
                                  </w:rPr>
                                  <w:t>Supp. Fig</w:t>
                                </w:r>
                                <w:r>
                                  <w:rPr>
                                    <w:b/>
                                    <w:bCs/>
                                    <w:i w:val="0"/>
                                    <w:iCs w:val="0"/>
                                    <w:color w:val="auto"/>
                                    <w:sz w:val="20"/>
                                    <w:szCs w:val="20"/>
                                  </w:rPr>
                                  <w:t>ure</w:t>
                                </w:r>
                                <w:r w:rsidRPr="00C42C3F">
                                  <w:rPr>
                                    <w:b/>
                                    <w:bCs/>
                                    <w:i w:val="0"/>
                                    <w:iCs w:val="0"/>
                                    <w:color w:val="auto"/>
                                    <w:sz w:val="20"/>
                                    <w:szCs w:val="20"/>
                                  </w:rPr>
                                  <w:t xml:space="preserve"> 8</w:t>
                                </w:r>
                                <w:r>
                                  <w:rPr>
                                    <w:b/>
                                    <w:bCs/>
                                    <w:i w:val="0"/>
                                    <w:iCs w:val="0"/>
                                    <w:color w:val="auto"/>
                                    <w:sz w:val="20"/>
                                    <w:szCs w:val="20"/>
                                  </w:rPr>
                                  <w:t xml:space="preserve">. </w:t>
                                </w:r>
                                <w:r>
                                  <w:rPr>
                                    <w:i w:val="0"/>
                                    <w:iCs w:val="0"/>
                                    <w:color w:val="auto"/>
                                    <w:sz w:val="20"/>
                                    <w:szCs w:val="20"/>
                                  </w:rPr>
                                  <w:t xml:space="preserve">Correlation between summary statistics, with (B) showing the correlation between the projected summary statistics.  Overall, it appears projection helped to reduce dimensionality and correlation between summary statistics.  Plotted using </w:t>
                                </w:r>
                                <w:r w:rsidRPr="00E07F8F">
                                  <w:rPr>
                                    <w:color w:val="auto"/>
                                    <w:sz w:val="20"/>
                                    <w:szCs w:val="20"/>
                                  </w:rPr>
                                  <w:t>corrplot</w:t>
                                </w:r>
                                <w:r>
                                  <w:rPr>
                                    <w:i w:val="0"/>
                                    <w:iCs w:val="0"/>
                                    <w:color w:val="auto"/>
                                    <w:sz w:val="20"/>
                                    <w:szCs w:val="20"/>
                                  </w:rPr>
                                  <w:t xml:space="preserve"> (Wei &amp; Simko, 2017)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54" name="Group 54"/>
                          <wpg:cNvGrpSpPr/>
                          <wpg:grpSpPr>
                            <a:xfrm>
                              <a:off x="497938" y="61987"/>
                              <a:ext cx="4912263" cy="2166178"/>
                              <a:chOff x="241460" y="61987"/>
                              <a:chExt cx="4912263" cy="2166178"/>
                            </a:xfrm>
                          </wpg:grpSpPr>
                          <pic:pic xmlns:pic="http://schemas.openxmlformats.org/drawingml/2006/picture">
                            <pic:nvPicPr>
                              <pic:cNvPr id="64" name="Picture 64"/>
                              <pic:cNvPicPr>
                                <a:picLocks noChangeAspect="1"/>
                              </pic:cNvPicPr>
                            </pic:nvPicPr>
                            <pic:blipFill rotWithShape="1">
                              <a:blip r:embed="rId36" cstate="print">
                                <a:extLst>
                                  <a:ext uri="{28A0092B-C50C-407E-A947-70E740481C1C}">
                                    <a14:useLocalDpi xmlns:a14="http://schemas.microsoft.com/office/drawing/2010/main" val="0"/>
                                  </a:ext>
                                </a:extLst>
                              </a:blip>
                              <a:srcRect r="51257"/>
                              <a:stretch/>
                            </pic:blipFill>
                            <pic:spPr bwMode="auto">
                              <a:xfrm>
                                <a:off x="241460" y="61987"/>
                                <a:ext cx="2533966" cy="216617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Picture 50"/>
                              <pic:cNvPicPr>
                                <a:picLocks noChangeAspect="1"/>
                              </pic:cNvPicPr>
                            </pic:nvPicPr>
                            <pic:blipFill rotWithShape="1">
                              <a:blip r:embed="rId37" cstate="print">
                                <a:extLst>
                                  <a:ext uri="{28A0092B-C50C-407E-A947-70E740481C1C}">
                                    <a14:useLocalDpi xmlns:a14="http://schemas.microsoft.com/office/drawing/2010/main" val="0"/>
                                  </a:ext>
                                </a:extLst>
                              </a:blip>
                              <a:srcRect l="53646"/>
                              <a:stretch/>
                            </pic:blipFill>
                            <pic:spPr bwMode="auto">
                              <a:xfrm>
                                <a:off x="3374685" y="61987"/>
                                <a:ext cx="1779038" cy="1598712"/>
                              </a:xfrm>
                              <a:prstGeom prst="rect">
                                <a:avLst/>
                              </a:prstGeom>
                              <a:noFill/>
                              <a:ln>
                                <a:noFill/>
                              </a:ln>
                              <a:extLst>
                                <a:ext uri="{53640926-AAD7-44D8-BBD7-CCE9431645EC}">
                                  <a14:shadowObscured xmlns:a14="http://schemas.microsoft.com/office/drawing/2010/main"/>
                                </a:ext>
                              </a:extLst>
                            </pic:spPr>
                          </pic:pic>
                        </wpg:grpSp>
                      </wpg:grpSp>
                      <wps:wsp>
                        <wps:cNvPr id="67" name="Text Box 67"/>
                        <wps:cNvSpPr txBox="1"/>
                        <wps:spPr>
                          <a:xfrm>
                            <a:off x="356839" y="0"/>
                            <a:ext cx="323850" cy="333375"/>
                          </a:xfrm>
                          <a:prstGeom prst="rect">
                            <a:avLst/>
                          </a:prstGeom>
                          <a:noFill/>
                          <a:ln w="6350">
                            <a:noFill/>
                          </a:ln>
                        </wps:spPr>
                        <wps:txbx>
                          <w:txbxContent>
                            <w:p w14:paraId="79ADE7AC" w14:textId="77777777" w:rsidR="008D7421" w:rsidRPr="005A1754" w:rsidRDefault="008D7421" w:rsidP="00AD75FD">
                              <w:pPr>
                                <w:rPr>
                                  <w:b/>
                                  <w:bCs/>
                                  <w:sz w:val="28"/>
                                  <w:szCs w:val="28"/>
                                </w:rPr>
                              </w:pPr>
                              <w:r>
                                <w:rPr>
                                  <w:b/>
                                  <w:bCs/>
                                  <w:sz w:val="28"/>
                                  <w:szCs w:val="2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3370224" y="-3058"/>
                            <a:ext cx="323850" cy="333375"/>
                          </a:xfrm>
                          <a:prstGeom prst="rect">
                            <a:avLst/>
                          </a:prstGeom>
                          <a:noFill/>
                          <a:ln w="6350">
                            <a:noFill/>
                          </a:ln>
                        </wps:spPr>
                        <wps:txbx>
                          <w:txbxContent>
                            <w:p w14:paraId="3AD5C264" w14:textId="3503475C" w:rsidR="008D7421" w:rsidRPr="005A1754" w:rsidRDefault="008D7421" w:rsidP="00AD75FD">
                              <w:pPr>
                                <w:rPr>
                                  <w:b/>
                                  <w:bCs/>
                                  <w:sz w:val="28"/>
                                  <w:szCs w:val="28"/>
                                </w:rPr>
                              </w:pPr>
                              <w:r>
                                <w:rPr>
                                  <w:b/>
                                  <w:bCs/>
                                  <w:sz w:val="28"/>
                                  <w:szCs w:val="28"/>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1D4672" id="Group 69" o:spid="_x0000_s1070" style="position:absolute;margin-left:1.85pt;margin-top:15.3pt;width:447.75pt;height:228.4pt;z-index:251660302;mso-width-relative:margin;mso-height-relative:margin" coordorigin="3568,-30" coordsize="56864,2900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">
                <v:group id="Group 59" o:spid="_x0000_s1071" style="position:absolute;left:3568;top:731;width:56864;height:28245" coordorigin="3568,619" coordsize="56864,282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Text Box 48" o:spid="_x0000_s1072" type="#_x0000_t202" style="position:absolute;left:3568;top:22946;width:56864;height:59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1D6A02D4" w14:textId="38B248CB" w:rsidR="008D7421" w:rsidRPr="00C42C3F" w:rsidRDefault="008D7421" w:rsidP="00C42C3F">
                          <w:pPr>
                            <w:pStyle w:val="Caption"/>
                            <w:rPr>
                              <w:i w:val="0"/>
                              <w:iCs w:val="0"/>
                              <w:noProof/>
                              <w:color w:val="auto"/>
                              <w:sz w:val="20"/>
                              <w:szCs w:val="20"/>
                            </w:rPr>
                          </w:pPr>
                          <w:r w:rsidRPr="00C42C3F">
                            <w:rPr>
                              <w:b/>
                              <w:bCs/>
                              <w:i w:val="0"/>
                              <w:iCs w:val="0"/>
                              <w:color w:val="auto"/>
                              <w:sz w:val="20"/>
                              <w:szCs w:val="20"/>
                            </w:rPr>
                            <w:t>Supp. Fig</w:t>
                          </w:r>
                          <w:r>
                            <w:rPr>
                              <w:b/>
                              <w:bCs/>
                              <w:i w:val="0"/>
                              <w:iCs w:val="0"/>
                              <w:color w:val="auto"/>
                              <w:sz w:val="20"/>
                              <w:szCs w:val="20"/>
                            </w:rPr>
                            <w:t>ure</w:t>
                          </w:r>
                          <w:r w:rsidRPr="00C42C3F">
                            <w:rPr>
                              <w:b/>
                              <w:bCs/>
                              <w:i w:val="0"/>
                              <w:iCs w:val="0"/>
                              <w:color w:val="auto"/>
                              <w:sz w:val="20"/>
                              <w:szCs w:val="20"/>
                            </w:rPr>
                            <w:t xml:space="preserve"> 8</w:t>
                          </w:r>
                          <w:r>
                            <w:rPr>
                              <w:b/>
                              <w:bCs/>
                              <w:i w:val="0"/>
                              <w:iCs w:val="0"/>
                              <w:color w:val="auto"/>
                              <w:sz w:val="20"/>
                              <w:szCs w:val="20"/>
                            </w:rPr>
                            <w:t xml:space="preserve">. </w:t>
                          </w:r>
                          <w:r>
                            <w:rPr>
                              <w:i w:val="0"/>
                              <w:iCs w:val="0"/>
                              <w:color w:val="auto"/>
                              <w:sz w:val="20"/>
                              <w:szCs w:val="20"/>
                            </w:rPr>
                            <w:t xml:space="preserve">Correlation between summary statistics, with (B) showing the correlation between the projected summary statistics.  Overall, it appears projection helped to reduce dimensionality and correlation between summary statistics.  Plotted using </w:t>
                          </w:r>
                          <w:r w:rsidRPr="00E07F8F">
                            <w:rPr>
                              <w:color w:val="auto"/>
                              <w:sz w:val="20"/>
                              <w:szCs w:val="20"/>
                            </w:rPr>
                            <w:t>corrplot</w:t>
                          </w:r>
                          <w:r>
                            <w:rPr>
                              <w:i w:val="0"/>
                              <w:iCs w:val="0"/>
                              <w:color w:val="auto"/>
                              <w:sz w:val="20"/>
                              <w:szCs w:val="20"/>
                            </w:rPr>
                            <w:t xml:space="preserve"> (Wei &amp; Simko, 2017)</w:t>
                          </w:r>
                        </w:p>
                      </w:txbxContent>
                    </v:textbox>
                  </v:shape>
                  <v:group id="Group 54" o:spid="_x0000_s1073" style="position:absolute;left:4979;top:619;width:49123;height:21662" coordorigin="2414,619" coordsize="49122,21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1ZW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">
                    <v:shape id="Picture 64" o:spid="_x0000_s1074" type="#_x0000_t75" style="position:absolute;left:2414;top:619;width:25340;height:216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">
                      <v:imagedata r:id="rId38" o:title="" cropright="33592f"/>
                    </v:shape>
                    <v:shape id="Picture 50" o:spid="_x0000_s1075" type="#_x0000_t75" style="position:absolute;left:33746;top:619;width:17791;height:159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">
                      <v:imagedata r:id="rId39" o:title="" cropleft="35157f"/>
                    </v:shape>
                  </v:group>
                </v:group>
                <v:shape id="Text Box 67" o:spid="_x0000_s1076" type="#_x0000_t202" style="position:absolute;left:3568;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" filled="f" stroked="f" strokeweight=".5pt">
                  <v:textbox>
                    <w:txbxContent>
                      <w:p w14:paraId="79ADE7AC" w14:textId="77777777" w:rsidR="008D7421" w:rsidRPr="005A1754" w:rsidRDefault="008D7421" w:rsidP="00AD75FD">
                        <w:pPr>
                          <w:rPr>
                            <w:b/>
                            <w:bCs/>
                            <w:sz w:val="28"/>
                            <w:szCs w:val="28"/>
                          </w:rPr>
                        </w:pPr>
                        <w:r>
                          <w:rPr>
                            <w:b/>
                            <w:bCs/>
                            <w:sz w:val="28"/>
                            <w:szCs w:val="28"/>
                          </w:rPr>
                          <w:t>A</w:t>
                        </w:r>
                      </w:p>
                    </w:txbxContent>
                  </v:textbox>
                </v:shape>
                <v:shape id="Text Box 68" o:spid="_x0000_s1077" type="#_x0000_t202" style="position:absolute;left:33702;top:-30;width:3238;height:33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" filled="f" stroked="f" strokeweight=".5pt">
                  <v:textbox>
                    <w:txbxContent>
                      <w:p w14:paraId="3AD5C264" w14:textId="3503475C" w:rsidR="008D7421" w:rsidRPr="005A1754" w:rsidRDefault="008D7421" w:rsidP="00AD75FD">
                        <w:pPr>
                          <w:rPr>
                            <w:b/>
                            <w:bCs/>
                            <w:sz w:val="28"/>
                            <w:szCs w:val="28"/>
                          </w:rPr>
                        </w:pPr>
                        <w:r>
                          <w:rPr>
                            <w:b/>
                            <w:bCs/>
                            <w:sz w:val="28"/>
                            <w:szCs w:val="28"/>
                          </w:rPr>
                          <w:t>B</w:t>
                        </w:r>
                      </w:p>
                    </w:txbxContent>
                  </v:textbox>
                </v:shape>
              </v:group>
            </w:pict>
          </mc:Fallback>
        </mc:AlternateContent>
      </w:r>
      <w:r w:rsidR="005E240C">
        <w:tab/>
      </w:r>
    </w:p>
    <w:p w14:paraId="5E704723" w14:textId="6E55C611" w:rsidR="005E240C" w:rsidRDefault="005E240C" w:rsidP="005E240C">
      <w:pPr>
        <w:tabs>
          <w:tab w:val="center" w:pos="5233"/>
        </w:tabs>
      </w:pPr>
    </w:p>
    <w:p w14:paraId="177193C7" w14:textId="77777777" w:rsidR="005E240C" w:rsidRDefault="005E240C" w:rsidP="005E240C">
      <w:pPr>
        <w:tabs>
          <w:tab w:val="center" w:pos="5233"/>
        </w:tabs>
      </w:pPr>
    </w:p>
    <w:p w14:paraId="3841D0E9" w14:textId="77777777" w:rsidR="000249A4" w:rsidRDefault="000249A4" w:rsidP="005E240C">
      <w:pPr>
        <w:tabs>
          <w:tab w:val="center" w:pos="5233"/>
        </w:tabs>
      </w:pPr>
    </w:p>
    <w:p w14:paraId="051E671A" w14:textId="77777777" w:rsidR="000249A4" w:rsidRDefault="000249A4" w:rsidP="005E240C">
      <w:pPr>
        <w:tabs>
          <w:tab w:val="center" w:pos="5233"/>
        </w:tabs>
      </w:pPr>
    </w:p>
    <w:p w14:paraId="369487B3" w14:textId="77777777" w:rsidR="000249A4" w:rsidRDefault="000249A4" w:rsidP="005E240C">
      <w:pPr>
        <w:tabs>
          <w:tab w:val="center" w:pos="5233"/>
        </w:tabs>
      </w:pPr>
    </w:p>
    <w:p w14:paraId="17C48D2F" w14:textId="77777777" w:rsidR="000249A4" w:rsidRDefault="000249A4" w:rsidP="005E240C">
      <w:pPr>
        <w:tabs>
          <w:tab w:val="center" w:pos="5233"/>
        </w:tabs>
      </w:pPr>
    </w:p>
    <w:p w14:paraId="5B1E092A" w14:textId="77777777" w:rsidR="000249A4" w:rsidRDefault="000249A4" w:rsidP="005E240C">
      <w:pPr>
        <w:tabs>
          <w:tab w:val="center" w:pos="5233"/>
        </w:tabs>
      </w:pPr>
    </w:p>
    <w:p w14:paraId="398032F1" w14:textId="77777777" w:rsidR="000249A4" w:rsidRDefault="000249A4" w:rsidP="005E240C">
      <w:pPr>
        <w:tabs>
          <w:tab w:val="center" w:pos="5233"/>
        </w:tabs>
      </w:pPr>
    </w:p>
    <w:p w14:paraId="569CE7F8" w14:textId="77777777" w:rsidR="000249A4" w:rsidRDefault="000249A4" w:rsidP="005E240C">
      <w:pPr>
        <w:tabs>
          <w:tab w:val="center" w:pos="5233"/>
        </w:tabs>
      </w:pPr>
    </w:p>
    <w:p w14:paraId="156CE95D" w14:textId="7B45ECA5" w:rsidR="000249A4" w:rsidRDefault="008C220B" w:rsidP="005E240C">
      <w:pPr>
        <w:tabs>
          <w:tab w:val="center" w:pos="5233"/>
        </w:tabs>
        <w:sectPr w:rsidR="000249A4" w:rsidSect="007E45D8">
          <w:pgSz w:w="11906" w:h="16838"/>
          <w:pgMar w:top="1701" w:right="1418" w:bottom="1701" w:left="1418" w:header="709" w:footer="709" w:gutter="0"/>
          <w:cols w:space="708"/>
          <w:docGrid w:linePitch="360"/>
        </w:sectPr>
      </w:pPr>
      <w:r>
        <w:rPr>
          <w:noProof/>
        </w:rPr>
        <w:lastRenderedPageBreak/>
        <mc:AlternateContent>
          <mc:Choice Requires="wpg">
            <w:drawing>
              <wp:anchor distT="0" distB="0" distL="114300" distR="114300" simplePos="0" relativeHeight="251664398" behindDoc="0" locked="0" layoutInCell="1" allowOverlap="1" wp14:anchorId="449465A9" wp14:editId="2A70965E">
                <wp:simplePos x="0" y="0"/>
                <wp:positionH relativeFrom="column">
                  <wp:posOffset>-71755</wp:posOffset>
                </wp:positionH>
                <wp:positionV relativeFrom="paragraph">
                  <wp:posOffset>485775</wp:posOffset>
                </wp:positionV>
                <wp:extent cx="5915025" cy="6534785"/>
                <wp:effectExtent l="0" t="0" r="9525" b="0"/>
                <wp:wrapSquare wrapText="bothSides"/>
                <wp:docPr id="73" name="Group 73"/>
                <wp:cNvGraphicFramePr/>
                <a:graphic xmlns:a="http://schemas.openxmlformats.org/drawingml/2006/main">
                  <a:graphicData uri="http://schemas.microsoft.com/office/word/2010/wordprocessingGroup">
                    <wpg:wgp>
                      <wpg:cNvGrpSpPr/>
                      <wpg:grpSpPr>
                        <a:xfrm>
                          <a:off x="0" y="0"/>
                          <a:ext cx="5915025" cy="6534785"/>
                          <a:chOff x="304800" y="0"/>
                          <a:chExt cx="5915026" cy="6534785"/>
                        </a:xfrm>
                      </wpg:grpSpPr>
                      <pic:pic xmlns:pic="http://schemas.openxmlformats.org/drawingml/2006/picture">
                        <pic:nvPicPr>
                          <pic:cNvPr id="70" name="Picture 7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04800" y="0"/>
                            <a:ext cx="5915025" cy="5915025"/>
                          </a:xfrm>
                          <a:prstGeom prst="rect">
                            <a:avLst/>
                          </a:prstGeom>
                          <a:noFill/>
                          <a:ln>
                            <a:noFill/>
                          </a:ln>
                        </pic:spPr>
                      </pic:pic>
                      <wps:wsp>
                        <wps:cNvPr id="71" name="Text Box 71"/>
                        <wps:cNvSpPr txBox="1"/>
                        <wps:spPr>
                          <a:xfrm>
                            <a:off x="409576" y="6097905"/>
                            <a:ext cx="5810250" cy="436880"/>
                          </a:xfrm>
                          <a:prstGeom prst="rect">
                            <a:avLst/>
                          </a:prstGeom>
                          <a:solidFill>
                            <a:prstClr val="white"/>
                          </a:solidFill>
                          <a:ln>
                            <a:noFill/>
                          </a:ln>
                        </wps:spPr>
                        <wps:txbx>
                          <w:txbxContent>
                            <w:p w14:paraId="5A9AF7AB" w14:textId="75BD773F" w:rsidR="008D7421" w:rsidRPr="00E00DCA" w:rsidRDefault="008D7421" w:rsidP="00EC538A">
                              <w:pPr>
                                <w:pStyle w:val="Caption"/>
                                <w:rPr>
                                  <w:i w:val="0"/>
                                  <w:iCs w:val="0"/>
                                  <w:noProof/>
                                  <w:color w:val="auto"/>
                                  <w:sz w:val="20"/>
                                  <w:szCs w:val="20"/>
                                </w:rPr>
                              </w:pPr>
                              <w:r>
                                <w:rPr>
                                  <w:b/>
                                  <w:bCs/>
                                  <w:i w:val="0"/>
                                  <w:iCs w:val="0"/>
                                  <w:color w:val="auto"/>
                                  <w:sz w:val="20"/>
                                  <w:szCs w:val="20"/>
                                </w:rPr>
                                <w:t xml:space="preserve">Supp. Figure 9. </w:t>
                              </w:r>
                              <w:r>
                                <w:rPr>
                                  <w:i w:val="0"/>
                                  <w:iCs w:val="0"/>
                                  <w:color w:val="auto"/>
                                  <w:sz w:val="20"/>
                                  <w:szCs w:val="20"/>
                                </w:rPr>
                                <w:t>PCA plots for summary statistics and target data.  Simulated data are shown in grey, with accepted points (tol=0.01) highlighted in blue, target data is shown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9465A9" id="Group 73" o:spid="_x0000_s1078" style="position:absolute;margin-left:-5.65pt;margin-top:38.25pt;width:465.75pt;height:514.55pt;z-index:251664398;mso-width-relative:margin;mso-height-relative:margin" coordorigin="3048" coordsize="59150,6534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">
                <v:shape id="Picture 70" o:spid="_x0000_s1079" type="#_x0000_t75" style="position:absolute;left:3048;width:59150;height:59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">
                  <v:imagedata r:id="rId41" o:title=""/>
                </v:shape>
                <v:shape id="Text Box 71" o:spid="_x0000_s1080" type="#_x0000_t202" style="position:absolute;left:4095;top:60979;width:58103;height:43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" stroked="f">
                  <v:textbox style="mso-fit-shape-to-text:t" inset="0,0,0,0">
                    <w:txbxContent>
                      <w:p w14:paraId="5A9AF7AB" w14:textId="75BD773F" w:rsidR="008D7421" w:rsidRPr="00E00DCA" w:rsidRDefault="008D7421" w:rsidP="00EC538A">
                        <w:pPr>
                          <w:pStyle w:val="Caption"/>
                          <w:rPr>
                            <w:i w:val="0"/>
                            <w:iCs w:val="0"/>
                            <w:noProof/>
                            <w:color w:val="auto"/>
                            <w:sz w:val="20"/>
                            <w:szCs w:val="20"/>
                          </w:rPr>
                        </w:pPr>
                        <w:r>
                          <w:rPr>
                            <w:b/>
                            <w:bCs/>
                            <w:i w:val="0"/>
                            <w:iCs w:val="0"/>
                            <w:color w:val="auto"/>
                            <w:sz w:val="20"/>
                            <w:szCs w:val="20"/>
                          </w:rPr>
                          <w:t xml:space="preserve">Supp. Figure 9. </w:t>
                        </w:r>
                        <w:r>
                          <w:rPr>
                            <w:i w:val="0"/>
                            <w:iCs w:val="0"/>
                            <w:color w:val="auto"/>
                            <w:sz w:val="20"/>
                            <w:szCs w:val="20"/>
                          </w:rPr>
                          <w:t>PCA plots for summary statistics and target data.  Simulated data are shown in grey, with accepted points (tol=0.01) highlighted in blue, target data is shown in red.</w:t>
                        </w:r>
                      </w:p>
                    </w:txbxContent>
                  </v:textbox>
                </v:shape>
                <w10:wrap type="square"/>
              </v:group>
            </w:pict>
          </mc:Fallback>
        </mc:AlternateContent>
      </w:r>
    </w:p>
    <w:p w14:paraId="09DBD510" w14:textId="3069664F" w:rsidR="00197A9F" w:rsidRDefault="007E45D8">
      <w:pPr>
        <w:sectPr w:rsidR="00197A9F" w:rsidSect="007E45D8">
          <w:pgSz w:w="16838" w:h="11906" w:orient="landscape"/>
          <w:pgMar w:top="1418" w:right="1701" w:bottom="1418" w:left="1701" w:header="709" w:footer="709" w:gutter="0"/>
          <w:cols w:space="708"/>
          <w:docGrid w:linePitch="360"/>
        </w:sectPr>
      </w:pPr>
      <w:r>
        <w:rPr>
          <w:noProof/>
        </w:rPr>
        <w:lastRenderedPageBreak/>
        <mc:AlternateContent>
          <mc:Choice Requires="wpg">
            <w:drawing>
              <wp:anchor distT="0" distB="0" distL="114300" distR="114300" simplePos="0" relativeHeight="251675662" behindDoc="0" locked="0" layoutInCell="1" allowOverlap="1" wp14:anchorId="5686B22D" wp14:editId="7DD9CD8E">
                <wp:simplePos x="0" y="0"/>
                <wp:positionH relativeFrom="column">
                  <wp:posOffset>253365</wp:posOffset>
                </wp:positionH>
                <wp:positionV relativeFrom="paragraph">
                  <wp:posOffset>4445</wp:posOffset>
                </wp:positionV>
                <wp:extent cx="7981950" cy="5734050"/>
                <wp:effectExtent l="0" t="0" r="0" b="0"/>
                <wp:wrapNone/>
                <wp:docPr id="51" name="Group 51"/>
                <wp:cNvGraphicFramePr/>
                <a:graphic xmlns:a="http://schemas.openxmlformats.org/drawingml/2006/main">
                  <a:graphicData uri="http://schemas.microsoft.com/office/word/2010/wordprocessingGroup">
                    <wpg:wgp>
                      <wpg:cNvGrpSpPr/>
                      <wpg:grpSpPr>
                        <a:xfrm>
                          <a:off x="0" y="0"/>
                          <a:ext cx="7981950" cy="5734050"/>
                          <a:chOff x="0" y="0"/>
                          <a:chExt cx="7981950" cy="5734050"/>
                        </a:xfrm>
                      </wpg:grpSpPr>
                      <wpg:grpSp>
                        <wpg:cNvPr id="49" name="Group 49"/>
                        <wpg:cNvGrpSpPr/>
                        <wpg:grpSpPr>
                          <a:xfrm>
                            <a:off x="0" y="0"/>
                            <a:ext cx="7981950" cy="5734050"/>
                            <a:chOff x="0" y="0"/>
                            <a:chExt cx="8853805" cy="6289040"/>
                          </a:xfrm>
                        </wpg:grpSpPr>
                        <pic:pic xmlns:pic="http://schemas.openxmlformats.org/drawingml/2006/picture">
                          <pic:nvPicPr>
                            <pic:cNvPr id="30" name="Picture 30"/>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853805" cy="6289040"/>
                            </a:xfrm>
                            <a:prstGeom prst="rect">
                              <a:avLst/>
                            </a:prstGeom>
                            <a:noFill/>
                            <a:ln>
                              <a:noFill/>
                            </a:ln>
                          </pic:spPr>
                        </pic:pic>
                        <pic:pic xmlns:pic="http://schemas.openxmlformats.org/drawingml/2006/picture">
                          <pic:nvPicPr>
                            <pic:cNvPr id="29" name="Picture 29"/>
                            <pic:cNvPicPr>
                              <a:picLocks noChangeAspect="1"/>
                            </pic:cNvPicPr>
                          </pic:nvPicPr>
                          <pic:blipFill rotWithShape="1">
                            <a:blip r:embed="rId43" cstate="print">
                              <a:extLst>
                                <a:ext uri="{28A0092B-C50C-407E-A947-70E740481C1C}">
                                  <a14:useLocalDpi xmlns:a14="http://schemas.microsoft.com/office/drawing/2010/main" val="0"/>
                                </a:ext>
                              </a:extLst>
                            </a:blip>
                            <a:srcRect l="8593" t="17187" r="7293" b="13021"/>
                            <a:stretch/>
                          </pic:blipFill>
                          <pic:spPr bwMode="auto">
                            <a:xfrm>
                              <a:off x="4876800" y="2286000"/>
                              <a:ext cx="1289685" cy="1014095"/>
                            </a:xfrm>
                            <a:prstGeom prst="rect">
                              <a:avLst/>
                            </a:prstGeom>
                            <a:noFill/>
                            <a:ln>
                              <a:solidFill>
                                <a:schemeClr val="tx1"/>
                              </a:solidFill>
                            </a:ln>
                            <a:extLst>
                              <a:ext uri="{53640926-AAD7-44D8-BBD7-CCE9431645EC}">
                                <a14:shadowObscured xmlns:a14="http://schemas.microsoft.com/office/drawing/2010/main"/>
                              </a:ext>
                            </a:extLst>
                          </pic:spPr>
                        </pic:pic>
                      </wpg:grpSp>
                      <wps:wsp>
                        <wps:cNvPr id="5" name="Text Box 5"/>
                        <wps:cNvSpPr txBox="1"/>
                        <wps:spPr>
                          <a:xfrm>
                            <a:off x="4333875" y="3924300"/>
                            <a:ext cx="3133725" cy="990600"/>
                          </a:xfrm>
                          <a:prstGeom prst="rect">
                            <a:avLst/>
                          </a:prstGeom>
                          <a:solidFill>
                            <a:schemeClr val="lt1"/>
                          </a:solidFill>
                          <a:ln w="6350">
                            <a:noFill/>
                          </a:ln>
                        </wps:spPr>
                        <wps:txbx>
                          <w:txbxContent>
                            <w:p w14:paraId="6ABC1BA0" w14:textId="10AA182A" w:rsidR="008D7421" w:rsidRPr="00E03890" w:rsidRDefault="008D7421" w:rsidP="00AC5F2C">
                              <w:pPr>
                                <w:pStyle w:val="Caption"/>
                                <w:keepNext/>
                                <w:rPr>
                                  <w:i w:val="0"/>
                                  <w:iCs w:val="0"/>
                                  <w:color w:val="auto"/>
                                  <w:sz w:val="20"/>
                                  <w:szCs w:val="20"/>
                                </w:rPr>
                              </w:pPr>
                              <w:r>
                                <w:rPr>
                                  <w:b/>
                                  <w:bCs/>
                                  <w:i w:val="0"/>
                                  <w:iCs w:val="0"/>
                                  <w:color w:val="auto"/>
                                  <w:sz w:val="20"/>
                                  <w:szCs w:val="20"/>
                                </w:rPr>
                                <w:t xml:space="preserve">Supp. Figure 10. </w:t>
                              </w:r>
                              <w:r>
                                <w:rPr>
                                  <w:i w:val="0"/>
                                  <w:iCs w:val="0"/>
                                  <w:color w:val="auto"/>
                                  <w:sz w:val="20"/>
                                  <w:szCs w:val="20"/>
                                </w:rPr>
                                <w:t xml:space="preserve">Actual versus projected values of the prior for all model parameters. </w:t>
                              </w:r>
                            </w:p>
                            <w:p w14:paraId="4D7CBBB1" w14:textId="77777777" w:rsidR="008D7421" w:rsidRDefault="008D7421" w:rsidP="00AC5F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86B22D" id="Group 51" o:spid="_x0000_s1081" style="position:absolute;margin-left:19.95pt;margin-top:.35pt;width:628.5pt;height:451.5pt;z-index:251675662" coordsize="79819,5734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">
                <v:group id="Group 49" o:spid="_x0000_s1082" style="position:absolute;width:79819;height:57340" coordsize="88538,62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Picture 30" o:spid="_x0000_s1083" type="#_x0000_t75" style="position:absolute;width:88538;height:62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">
                    <v:imagedata r:id="rId44" o:title=""/>
                  </v:shape>
                  <v:shape id="Picture 29" o:spid="_x0000_s1084" type="#_x0000_t75" style="position:absolute;left:48768;top:22860;width:12896;height:10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" stroked="t" strokecolor="black [3213]">
                    <v:imagedata r:id="rId45" o:title="" croptop="11264f" cropbottom="8533f" cropleft="5632f" cropright="4780f"/>
                    <v:path arrowok="t"/>
                  </v:shape>
                </v:group>
                <v:shape id="Text Box 5" o:spid="_x0000_s1085" type="#_x0000_t202" style="position:absolute;left:43338;top:39243;width:31338;height:99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" fillcolor="white [3201]" stroked="f" strokeweight=".5pt">
                  <v:textbox>
                    <w:txbxContent>
                      <w:p w14:paraId="6ABC1BA0" w14:textId="10AA182A" w:rsidR="008D7421" w:rsidRPr="00E03890" w:rsidRDefault="008D7421" w:rsidP="00AC5F2C">
                        <w:pPr>
                          <w:pStyle w:val="Caption"/>
                          <w:keepNext/>
                          <w:rPr>
                            <w:i w:val="0"/>
                            <w:iCs w:val="0"/>
                            <w:color w:val="auto"/>
                            <w:sz w:val="20"/>
                            <w:szCs w:val="20"/>
                          </w:rPr>
                        </w:pPr>
                        <w:r>
                          <w:rPr>
                            <w:b/>
                            <w:bCs/>
                            <w:i w:val="0"/>
                            <w:iCs w:val="0"/>
                            <w:color w:val="auto"/>
                            <w:sz w:val="20"/>
                            <w:szCs w:val="20"/>
                          </w:rPr>
                          <w:t xml:space="preserve">Supp. Figure 10. </w:t>
                        </w:r>
                        <w:r>
                          <w:rPr>
                            <w:i w:val="0"/>
                            <w:iCs w:val="0"/>
                            <w:color w:val="auto"/>
                            <w:sz w:val="20"/>
                            <w:szCs w:val="20"/>
                          </w:rPr>
                          <w:t xml:space="preserve">Actual versus projected values of the prior for all model parameters. </w:t>
                        </w:r>
                      </w:p>
                      <w:p w14:paraId="4D7CBBB1" w14:textId="77777777" w:rsidR="008D7421" w:rsidRDefault="008D7421" w:rsidP="00AC5F2C"/>
                    </w:txbxContent>
                  </v:textbox>
                </v:shape>
              </v:group>
            </w:pict>
          </mc:Fallback>
        </mc:AlternateContent>
      </w:r>
    </w:p>
    <w:tbl>
      <w:tblPr>
        <w:tblStyle w:val="TableGrid"/>
        <w:tblpPr w:leftFromText="180" w:rightFromText="180" w:vertAnchor="text" w:horzAnchor="margin" w:tblpXSpec="right" w:tblpY="37"/>
        <w:tblW w:w="0" w:type="auto"/>
        <w:tblLook w:val="04A0" w:firstRow="1" w:lastRow="0" w:firstColumn="1" w:lastColumn="0" w:noHBand="0" w:noVBand="1"/>
      </w:tblPr>
      <w:tblGrid>
        <w:gridCol w:w="1559"/>
        <w:gridCol w:w="3402"/>
        <w:gridCol w:w="1843"/>
        <w:gridCol w:w="1984"/>
      </w:tblGrid>
      <w:tr w:rsidR="007C49C5" w:rsidRPr="00694060" w14:paraId="7B95E40F" w14:textId="77777777" w:rsidTr="007C49C5">
        <w:trPr>
          <w:trHeight w:val="290"/>
        </w:trPr>
        <w:tc>
          <w:tcPr>
            <w:tcW w:w="1559" w:type="dxa"/>
            <w:shd w:val="clear" w:color="auto" w:fill="F2F2F2" w:themeFill="background1" w:themeFillShade="F2"/>
            <w:noWrap/>
            <w:hideMark/>
          </w:tcPr>
          <w:p w14:paraId="5F8302A4" w14:textId="77777777" w:rsidR="007C49C5" w:rsidRPr="00694060" w:rsidRDefault="007C49C5" w:rsidP="007C49C5">
            <w:pPr>
              <w:rPr>
                <w:b/>
                <w:bCs/>
                <w:sz w:val="20"/>
                <w:szCs w:val="20"/>
              </w:rPr>
            </w:pPr>
            <w:r w:rsidRPr="00694060">
              <w:rPr>
                <w:b/>
                <w:bCs/>
                <w:sz w:val="20"/>
                <w:szCs w:val="20"/>
              </w:rPr>
              <w:lastRenderedPageBreak/>
              <w:t>Parameter</w:t>
            </w:r>
          </w:p>
        </w:tc>
        <w:tc>
          <w:tcPr>
            <w:tcW w:w="3402" w:type="dxa"/>
            <w:shd w:val="clear" w:color="auto" w:fill="F2F2F2" w:themeFill="background1" w:themeFillShade="F2"/>
          </w:tcPr>
          <w:p w14:paraId="40093188" w14:textId="77777777" w:rsidR="007C49C5" w:rsidRPr="00694060" w:rsidRDefault="007C49C5" w:rsidP="007C49C5">
            <w:pPr>
              <w:rPr>
                <w:b/>
                <w:bCs/>
                <w:sz w:val="20"/>
                <w:szCs w:val="20"/>
              </w:rPr>
            </w:pPr>
            <w:r w:rsidRPr="00694060">
              <w:rPr>
                <w:b/>
                <w:bCs/>
                <w:sz w:val="20"/>
                <w:szCs w:val="20"/>
              </w:rPr>
              <w:t>Description</w:t>
            </w:r>
          </w:p>
        </w:tc>
        <w:tc>
          <w:tcPr>
            <w:tcW w:w="1843" w:type="dxa"/>
            <w:shd w:val="clear" w:color="auto" w:fill="F2F2F2" w:themeFill="background1" w:themeFillShade="F2"/>
          </w:tcPr>
          <w:p w14:paraId="3BBE1416" w14:textId="77777777" w:rsidR="007C49C5" w:rsidRPr="00694060" w:rsidRDefault="007C49C5" w:rsidP="007C49C5">
            <w:pPr>
              <w:rPr>
                <w:b/>
                <w:bCs/>
                <w:sz w:val="20"/>
                <w:szCs w:val="20"/>
              </w:rPr>
            </w:pPr>
            <w:r>
              <w:rPr>
                <w:b/>
                <w:bCs/>
                <w:sz w:val="20"/>
                <w:szCs w:val="20"/>
              </w:rPr>
              <w:t>Prior distribution</w:t>
            </w:r>
          </w:p>
        </w:tc>
        <w:tc>
          <w:tcPr>
            <w:tcW w:w="1984" w:type="dxa"/>
            <w:shd w:val="clear" w:color="auto" w:fill="F2F2F2" w:themeFill="background1" w:themeFillShade="F2"/>
            <w:noWrap/>
            <w:hideMark/>
          </w:tcPr>
          <w:p w14:paraId="06155621" w14:textId="77777777" w:rsidR="007C49C5" w:rsidRPr="00694060" w:rsidRDefault="007C49C5" w:rsidP="007C49C5">
            <w:pPr>
              <w:rPr>
                <w:b/>
                <w:bCs/>
                <w:sz w:val="20"/>
                <w:szCs w:val="20"/>
              </w:rPr>
            </w:pPr>
            <w:r w:rsidRPr="00694060">
              <w:rPr>
                <w:b/>
                <w:bCs/>
                <w:sz w:val="20"/>
                <w:szCs w:val="20"/>
              </w:rPr>
              <w:t>Posterior mean (95% HPD)</w:t>
            </w:r>
          </w:p>
        </w:tc>
      </w:tr>
      <w:tr w:rsidR="007C49C5" w:rsidRPr="00694060" w14:paraId="7073E921" w14:textId="77777777" w:rsidTr="007C49C5">
        <w:trPr>
          <w:trHeight w:val="280"/>
        </w:trPr>
        <w:tc>
          <w:tcPr>
            <w:tcW w:w="1559" w:type="dxa"/>
            <w:noWrap/>
            <w:hideMark/>
          </w:tcPr>
          <w:p w14:paraId="405B1CDE" w14:textId="77777777" w:rsidR="007C49C5" w:rsidRPr="00694060" w:rsidRDefault="007C49C5" w:rsidP="007C49C5">
            <w:pPr>
              <w:rPr>
                <w:sz w:val="20"/>
                <w:szCs w:val="20"/>
              </w:rPr>
            </w:pPr>
            <w:proofErr w:type="spellStart"/>
            <w:r w:rsidRPr="00694060">
              <w:rPr>
                <w:sz w:val="20"/>
                <w:szCs w:val="20"/>
              </w:rPr>
              <w:t>ancvar</w:t>
            </w:r>
            <w:proofErr w:type="spellEnd"/>
          </w:p>
        </w:tc>
        <w:tc>
          <w:tcPr>
            <w:tcW w:w="3402" w:type="dxa"/>
          </w:tcPr>
          <w:p w14:paraId="026F4F96" w14:textId="77777777" w:rsidR="007C49C5" w:rsidRPr="00694060" w:rsidRDefault="007C49C5" w:rsidP="007C49C5">
            <w:pPr>
              <w:rPr>
                <w:sz w:val="20"/>
                <w:szCs w:val="20"/>
              </w:rPr>
            </w:pPr>
            <w:r w:rsidRPr="00694060">
              <w:rPr>
                <w:sz w:val="20"/>
                <w:szCs w:val="20"/>
              </w:rPr>
              <w:t>Generates baseline ancestral variation</w:t>
            </w:r>
          </w:p>
        </w:tc>
        <w:tc>
          <w:tcPr>
            <w:tcW w:w="1843" w:type="dxa"/>
          </w:tcPr>
          <w:p w14:paraId="034CE64B" w14:textId="77777777" w:rsidR="007C49C5" w:rsidRDefault="007C49C5" w:rsidP="007C49C5">
            <w:pPr>
              <w:rPr>
                <w:sz w:val="20"/>
                <w:szCs w:val="20"/>
              </w:rPr>
            </w:pPr>
            <w:r>
              <w:rPr>
                <w:sz w:val="20"/>
                <w:szCs w:val="20"/>
              </w:rPr>
              <w:t>Exponential</w:t>
            </w:r>
            <w:r>
              <w:rPr>
                <w:rFonts w:cstheme="minorHAnsi"/>
                <w:sz w:val="20"/>
                <w:szCs w:val="20"/>
                <w:vertAlign w:val="superscript"/>
              </w:rPr>
              <w:t>†</w:t>
            </w:r>
          </w:p>
          <w:p w14:paraId="382B7296" w14:textId="77777777" w:rsidR="007C49C5" w:rsidRPr="00694060" w:rsidRDefault="007C49C5" w:rsidP="007C49C5">
            <w:pPr>
              <w:rPr>
                <w:sz w:val="20"/>
                <w:szCs w:val="20"/>
              </w:rPr>
            </w:pPr>
            <w:r>
              <w:rPr>
                <w:rFonts w:cstheme="minorHAnsi"/>
                <w:sz w:val="20"/>
                <w:szCs w:val="20"/>
              </w:rPr>
              <w:t>λ</w:t>
            </w:r>
            <w:r>
              <w:rPr>
                <w:sz w:val="20"/>
                <w:szCs w:val="20"/>
              </w:rPr>
              <w:t>=0.1</w:t>
            </w:r>
          </w:p>
        </w:tc>
        <w:tc>
          <w:tcPr>
            <w:tcW w:w="1984" w:type="dxa"/>
            <w:noWrap/>
            <w:hideMark/>
          </w:tcPr>
          <w:p w14:paraId="75D7BCD3" w14:textId="77777777" w:rsidR="007C49C5" w:rsidRPr="00694060" w:rsidRDefault="007C49C5" w:rsidP="007C49C5">
            <w:pPr>
              <w:rPr>
                <w:sz w:val="20"/>
                <w:szCs w:val="20"/>
              </w:rPr>
            </w:pPr>
            <w:r w:rsidRPr="00694060">
              <w:rPr>
                <w:sz w:val="20"/>
                <w:szCs w:val="20"/>
              </w:rPr>
              <w:t>4.155 (2.441 -5.801)</w:t>
            </w:r>
          </w:p>
        </w:tc>
      </w:tr>
      <w:tr w:rsidR="007C49C5" w:rsidRPr="00694060" w14:paraId="55817B73" w14:textId="77777777" w:rsidTr="007C49C5">
        <w:trPr>
          <w:trHeight w:val="280"/>
        </w:trPr>
        <w:tc>
          <w:tcPr>
            <w:tcW w:w="1559" w:type="dxa"/>
            <w:noWrap/>
            <w:hideMark/>
          </w:tcPr>
          <w:p w14:paraId="29C38835" w14:textId="77777777" w:rsidR="007C49C5" w:rsidRPr="00694060" w:rsidRDefault="007C49C5" w:rsidP="007C49C5">
            <w:pPr>
              <w:rPr>
                <w:sz w:val="20"/>
                <w:szCs w:val="20"/>
                <w:vertAlign w:val="subscript"/>
              </w:rPr>
            </w:pPr>
            <w:r w:rsidRPr="00694060">
              <w:rPr>
                <w:sz w:val="20"/>
                <w:szCs w:val="20"/>
              </w:rPr>
              <w:t>F</w:t>
            </w:r>
            <w:r w:rsidRPr="00694060">
              <w:rPr>
                <w:sz w:val="20"/>
                <w:szCs w:val="20"/>
                <w:vertAlign w:val="subscript"/>
              </w:rPr>
              <w:t>1</w:t>
            </w:r>
          </w:p>
        </w:tc>
        <w:tc>
          <w:tcPr>
            <w:tcW w:w="3402" w:type="dxa"/>
          </w:tcPr>
          <w:p w14:paraId="4D4D1E6A" w14:textId="77777777" w:rsidR="007C49C5" w:rsidRPr="00694060" w:rsidRDefault="007C49C5" w:rsidP="007C49C5">
            <w:pPr>
              <w:rPr>
                <w:sz w:val="20"/>
                <w:szCs w:val="20"/>
              </w:rPr>
            </w:pPr>
            <w:r w:rsidRPr="00694060">
              <w:rPr>
                <w:sz w:val="20"/>
                <w:szCs w:val="20"/>
              </w:rPr>
              <w:t>Drift from baseline (pop</w:t>
            </w:r>
            <w:r w:rsidRPr="00694060">
              <w:rPr>
                <w:sz w:val="20"/>
                <w:szCs w:val="20"/>
                <w:vertAlign w:val="subscript"/>
              </w:rPr>
              <w:t>1</w:t>
            </w:r>
            <w:r w:rsidRPr="00694060">
              <w:rPr>
                <w:sz w:val="20"/>
                <w:szCs w:val="20"/>
              </w:rPr>
              <w:t>)</w:t>
            </w:r>
          </w:p>
        </w:tc>
        <w:tc>
          <w:tcPr>
            <w:tcW w:w="1843" w:type="dxa"/>
            <w:vMerge w:val="restart"/>
          </w:tcPr>
          <w:p w14:paraId="22949516" w14:textId="77777777" w:rsidR="007C49C5" w:rsidRDefault="007C49C5" w:rsidP="007C49C5">
            <w:pPr>
              <w:rPr>
                <w:sz w:val="20"/>
                <w:szCs w:val="20"/>
              </w:rPr>
            </w:pPr>
            <w:r>
              <w:rPr>
                <w:sz w:val="20"/>
                <w:szCs w:val="20"/>
              </w:rPr>
              <w:t>Beta</w:t>
            </w:r>
          </w:p>
          <w:p w14:paraId="392838E5" w14:textId="77777777" w:rsidR="007C49C5" w:rsidRPr="00694060" w:rsidRDefault="007C49C5" w:rsidP="007C49C5">
            <w:pPr>
              <w:rPr>
                <w:sz w:val="20"/>
                <w:szCs w:val="20"/>
              </w:rPr>
            </w:pPr>
            <w:r>
              <w:rPr>
                <w:rFonts w:cstheme="minorHAnsi"/>
                <w:sz w:val="20"/>
                <w:szCs w:val="20"/>
              </w:rPr>
              <w:t>α</w:t>
            </w:r>
            <w:r>
              <w:rPr>
                <w:sz w:val="20"/>
                <w:szCs w:val="20"/>
              </w:rPr>
              <w:t xml:space="preserve">=2, </w:t>
            </w:r>
            <w:r>
              <w:rPr>
                <w:rFonts w:cstheme="minorHAnsi"/>
                <w:sz w:val="20"/>
                <w:szCs w:val="20"/>
              </w:rPr>
              <w:t>β</w:t>
            </w:r>
            <w:r>
              <w:rPr>
                <w:sz w:val="20"/>
                <w:szCs w:val="20"/>
              </w:rPr>
              <w:t>=10</w:t>
            </w:r>
          </w:p>
        </w:tc>
        <w:tc>
          <w:tcPr>
            <w:tcW w:w="1984" w:type="dxa"/>
            <w:noWrap/>
            <w:hideMark/>
          </w:tcPr>
          <w:p w14:paraId="571B831B" w14:textId="77777777" w:rsidR="007C49C5" w:rsidRPr="00694060" w:rsidRDefault="007C49C5" w:rsidP="007C49C5">
            <w:pPr>
              <w:rPr>
                <w:sz w:val="20"/>
                <w:szCs w:val="20"/>
              </w:rPr>
            </w:pPr>
            <w:r w:rsidRPr="00694060">
              <w:rPr>
                <w:sz w:val="20"/>
                <w:szCs w:val="20"/>
              </w:rPr>
              <w:t>0.211 (0.047 – 0.391)</w:t>
            </w:r>
          </w:p>
        </w:tc>
      </w:tr>
      <w:tr w:rsidR="007C49C5" w:rsidRPr="00694060" w14:paraId="76361441" w14:textId="77777777" w:rsidTr="007C49C5">
        <w:trPr>
          <w:trHeight w:val="280"/>
        </w:trPr>
        <w:tc>
          <w:tcPr>
            <w:tcW w:w="1559" w:type="dxa"/>
            <w:noWrap/>
            <w:hideMark/>
          </w:tcPr>
          <w:p w14:paraId="6369C00B" w14:textId="77777777" w:rsidR="007C49C5" w:rsidRPr="00694060" w:rsidRDefault="007C49C5" w:rsidP="007C49C5">
            <w:pPr>
              <w:rPr>
                <w:sz w:val="20"/>
                <w:szCs w:val="20"/>
                <w:vertAlign w:val="subscript"/>
              </w:rPr>
            </w:pPr>
            <w:r w:rsidRPr="00694060">
              <w:rPr>
                <w:sz w:val="20"/>
                <w:szCs w:val="20"/>
              </w:rPr>
              <w:t>F</w:t>
            </w:r>
            <w:r w:rsidRPr="00694060">
              <w:rPr>
                <w:sz w:val="20"/>
                <w:szCs w:val="20"/>
                <w:vertAlign w:val="subscript"/>
              </w:rPr>
              <w:t>2</w:t>
            </w:r>
          </w:p>
        </w:tc>
        <w:tc>
          <w:tcPr>
            <w:tcW w:w="3402" w:type="dxa"/>
          </w:tcPr>
          <w:p w14:paraId="6AF95AF5" w14:textId="77777777" w:rsidR="007C49C5" w:rsidRPr="00694060" w:rsidRDefault="007C49C5" w:rsidP="007C49C5">
            <w:pPr>
              <w:rPr>
                <w:sz w:val="20"/>
                <w:szCs w:val="20"/>
              </w:rPr>
            </w:pPr>
            <w:r w:rsidRPr="00694060">
              <w:rPr>
                <w:sz w:val="20"/>
                <w:szCs w:val="20"/>
              </w:rPr>
              <w:t>Drift from baseline (pop</w:t>
            </w:r>
            <w:r w:rsidRPr="00694060">
              <w:rPr>
                <w:sz w:val="20"/>
                <w:szCs w:val="20"/>
                <w:vertAlign w:val="subscript"/>
              </w:rPr>
              <w:t>2</w:t>
            </w:r>
            <w:r w:rsidRPr="00694060">
              <w:rPr>
                <w:sz w:val="20"/>
                <w:szCs w:val="20"/>
              </w:rPr>
              <w:t>)</w:t>
            </w:r>
          </w:p>
        </w:tc>
        <w:tc>
          <w:tcPr>
            <w:tcW w:w="1843" w:type="dxa"/>
            <w:vMerge/>
          </w:tcPr>
          <w:p w14:paraId="7B235798" w14:textId="77777777" w:rsidR="007C49C5" w:rsidRPr="00694060" w:rsidRDefault="007C49C5" w:rsidP="007C49C5">
            <w:pPr>
              <w:rPr>
                <w:sz w:val="20"/>
                <w:szCs w:val="20"/>
              </w:rPr>
            </w:pPr>
          </w:p>
        </w:tc>
        <w:tc>
          <w:tcPr>
            <w:tcW w:w="1984" w:type="dxa"/>
            <w:noWrap/>
            <w:hideMark/>
          </w:tcPr>
          <w:p w14:paraId="15E46652" w14:textId="77777777" w:rsidR="007C49C5" w:rsidRPr="00694060" w:rsidRDefault="007C49C5" w:rsidP="007C49C5">
            <w:pPr>
              <w:rPr>
                <w:sz w:val="20"/>
                <w:szCs w:val="20"/>
              </w:rPr>
            </w:pPr>
            <w:r w:rsidRPr="00694060">
              <w:rPr>
                <w:sz w:val="20"/>
                <w:szCs w:val="20"/>
              </w:rPr>
              <w:t>0.183 (0.036 – 0.336)</w:t>
            </w:r>
          </w:p>
        </w:tc>
      </w:tr>
      <w:tr w:rsidR="007C49C5" w:rsidRPr="00694060" w14:paraId="06974AFB" w14:textId="77777777" w:rsidTr="007C49C5">
        <w:trPr>
          <w:trHeight w:val="280"/>
        </w:trPr>
        <w:tc>
          <w:tcPr>
            <w:tcW w:w="1559" w:type="dxa"/>
            <w:noWrap/>
            <w:hideMark/>
          </w:tcPr>
          <w:p w14:paraId="13B3F1DC" w14:textId="77777777" w:rsidR="007C49C5" w:rsidRPr="00694060" w:rsidRDefault="007C49C5" w:rsidP="007C49C5">
            <w:pPr>
              <w:rPr>
                <w:sz w:val="20"/>
                <w:szCs w:val="20"/>
              </w:rPr>
            </w:pPr>
            <w:r w:rsidRPr="00694060">
              <w:rPr>
                <w:sz w:val="20"/>
                <w:szCs w:val="20"/>
              </w:rPr>
              <w:t>log(pop</w:t>
            </w:r>
            <w:r w:rsidRPr="00694060">
              <w:rPr>
                <w:sz w:val="20"/>
                <w:szCs w:val="20"/>
                <w:vertAlign w:val="subscript"/>
              </w:rPr>
              <w:t>1</w:t>
            </w:r>
            <w:r w:rsidRPr="00694060">
              <w:rPr>
                <w:sz w:val="20"/>
                <w:szCs w:val="20"/>
              </w:rPr>
              <w:t>)</w:t>
            </w:r>
          </w:p>
        </w:tc>
        <w:tc>
          <w:tcPr>
            <w:tcW w:w="3402" w:type="dxa"/>
            <w:vMerge w:val="restart"/>
          </w:tcPr>
          <w:p w14:paraId="79523C4A" w14:textId="77777777" w:rsidR="007C49C5" w:rsidRPr="00694060" w:rsidRDefault="007C49C5" w:rsidP="007C49C5">
            <w:pPr>
              <w:rPr>
                <w:sz w:val="20"/>
                <w:szCs w:val="20"/>
              </w:rPr>
            </w:pPr>
          </w:p>
          <w:p w14:paraId="62DFEC00" w14:textId="77777777" w:rsidR="007C49C5" w:rsidRPr="00694060" w:rsidRDefault="007C49C5" w:rsidP="007C49C5">
            <w:pPr>
              <w:rPr>
                <w:sz w:val="20"/>
                <w:szCs w:val="20"/>
              </w:rPr>
            </w:pPr>
            <w:r w:rsidRPr="00694060">
              <w:rPr>
                <w:sz w:val="20"/>
                <w:szCs w:val="20"/>
              </w:rPr>
              <w:t>Log population size</w:t>
            </w:r>
          </w:p>
        </w:tc>
        <w:tc>
          <w:tcPr>
            <w:tcW w:w="1843" w:type="dxa"/>
            <w:vMerge w:val="restart"/>
          </w:tcPr>
          <w:p w14:paraId="436DA56D" w14:textId="77777777" w:rsidR="007C49C5" w:rsidRPr="00694060" w:rsidRDefault="007C49C5" w:rsidP="007C49C5">
            <w:pPr>
              <w:rPr>
                <w:sz w:val="20"/>
                <w:szCs w:val="20"/>
              </w:rPr>
            </w:pPr>
            <w:r>
              <w:rPr>
                <w:sz w:val="20"/>
                <w:szCs w:val="20"/>
              </w:rPr>
              <w:t>Normal</w:t>
            </w:r>
          </w:p>
          <w:p w14:paraId="60700FE0" w14:textId="77777777" w:rsidR="007C49C5" w:rsidRPr="00694060" w:rsidRDefault="007C49C5" w:rsidP="007C49C5">
            <w:pPr>
              <w:rPr>
                <w:sz w:val="20"/>
                <w:szCs w:val="20"/>
              </w:rPr>
            </w:pPr>
            <w:r>
              <w:rPr>
                <w:rFonts w:cstheme="minorHAnsi"/>
                <w:sz w:val="20"/>
                <w:szCs w:val="20"/>
              </w:rPr>
              <w:t>µ</w:t>
            </w:r>
            <w:r>
              <w:rPr>
                <w:sz w:val="20"/>
                <w:szCs w:val="20"/>
              </w:rPr>
              <w:t xml:space="preserve">=6.5, </w:t>
            </w:r>
            <w:r>
              <w:rPr>
                <w:rFonts w:cstheme="minorHAnsi"/>
                <w:sz w:val="20"/>
                <w:szCs w:val="20"/>
              </w:rPr>
              <w:t>σ</w:t>
            </w:r>
            <w:r>
              <w:rPr>
                <w:sz w:val="20"/>
                <w:szCs w:val="20"/>
              </w:rPr>
              <w:t>=0.5</w:t>
            </w:r>
          </w:p>
        </w:tc>
        <w:tc>
          <w:tcPr>
            <w:tcW w:w="1984" w:type="dxa"/>
            <w:noWrap/>
            <w:hideMark/>
          </w:tcPr>
          <w:p w14:paraId="461DF6F1" w14:textId="77777777" w:rsidR="007C49C5" w:rsidRPr="00694060" w:rsidRDefault="007C49C5" w:rsidP="007C49C5">
            <w:pPr>
              <w:rPr>
                <w:sz w:val="20"/>
                <w:szCs w:val="20"/>
              </w:rPr>
            </w:pPr>
            <w:r w:rsidRPr="00694060">
              <w:rPr>
                <w:sz w:val="20"/>
                <w:szCs w:val="20"/>
              </w:rPr>
              <w:t>6.429 (5.813 – 7.167)</w:t>
            </w:r>
          </w:p>
        </w:tc>
      </w:tr>
      <w:tr w:rsidR="007C49C5" w:rsidRPr="00694060" w14:paraId="1529F286" w14:textId="77777777" w:rsidTr="007C49C5">
        <w:trPr>
          <w:trHeight w:val="280"/>
        </w:trPr>
        <w:tc>
          <w:tcPr>
            <w:tcW w:w="1559" w:type="dxa"/>
            <w:noWrap/>
            <w:hideMark/>
          </w:tcPr>
          <w:p w14:paraId="752420F9" w14:textId="77777777" w:rsidR="007C49C5" w:rsidRPr="00694060" w:rsidRDefault="007C49C5" w:rsidP="007C49C5">
            <w:pPr>
              <w:rPr>
                <w:sz w:val="20"/>
                <w:szCs w:val="20"/>
              </w:rPr>
            </w:pPr>
            <w:r w:rsidRPr="00694060">
              <w:rPr>
                <w:sz w:val="20"/>
                <w:szCs w:val="20"/>
              </w:rPr>
              <w:t>log(pop</w:t>
            </w:r>
            <w:r w:rsidRPr="00694060">
              <w:rPr>
                <w:sz w:val="20"/>
                <w:szCs w:val="20"/>
                <w:vertAlign w:val="subscript"/>
              </w:rPr>
              <w:t>2</w:t>
            </w:r>
            <w:r w:rsidRPr="00694060">
              <w:rPr>
                <w:sz w:val="20"/>
                <w:szCs w:val="20"/>
              </w:rPr>
              <w:t>)</w:t>
            </w:r>
          </w:p>
        </w:tc>
        <w:tc>
          <w:tcPr>
            <w:tcW w:w="3402" w:type="dxa"/>
            <w:vMerge/>
          </w:tcPr>
          <w:p w14:paraId="0611ED97" w14:textId="77777777" w:rsidR="007C49C5" w:rsidRPr="00694060" w:rsidRDefault="007C49C5" w:rsidP="007C49C5">
            <w:pPr>
              <w:rPr>
                <w:sz w:val="20"/>
                <w:szCs w:val="20"/>
              </w:rPr>
            </w:pPr>
          </w:p>
        </w:tc>
        <w:tc>
          <w:tcPr>
            <w:tcW w:w="1843" w:type="dxa"/>
            <w:vMerge/>
          </w:tcPr>
          <w:p w14:paraId="78D47A84" w14:textId="77777777" w:rsidR="007C49C5" w:rsidRPr="00694060" w:rsidRDefault="007C49C5" w:rsidP="007C49C5">
            <w:pPr>
              <w:rPr>
                <w:sz w:val="20"/>
                <w:szCs w:val="20"/>
              </w:rPr>
            </w:pPr>
          </w:p>
        </w:tc>
        <w:tc>
          <w:tcPr>
            <w:tcW w:w="1984" w:type="dxa"/>
            <w:noWrap/>
            <w:hideMark/>
          </w:tcPr>
          <w:p w14:paraId="0A6D10CB" w14:textId="77777777" w:rsidR="007C49C5" w:rsidRPr="00694060" w:rsidRDefault="007C49C5" w:rsidP="007C49C5">
            <w:pPr>
              <w:rPr>
                <w:sz w:val="20"/>
                <w:szCs w:val="20"/>
              </w:rPr>
            </w:pPr>
            <w:r w:rsidRPr="00694060">
              <w:rPr>
                <w:sz w:val="20"/>
                <w:szCs w:val="20"/>
              </w:rPr>
              <w:t>6.580 (5.924 – 7.426)</w:t>
            </w:r>
          </w:p>
        </w:tc>
      </w:tr>
      <w:tr w:rsidR="007C49C5" w:rsidRPr="00694060" w14:paraId="2B7A9B7B" w14:textId="77777777" w:rsidTr="007C49C5">
        <w:trPr>
          <w:trHeight w:val="280"/>
        </w:trPr>
        <w:tc>
          <w:tcPr>
            <w:tcW w:w="1559" w:type="dxa"/>
            <w:noWrap/>
            <w:hideMark/>
          </w:tcPr>
          <w:p w14:paraId="0549A9B1" w14:textId="77777777" w:rsidR="007C49C5" w:rsidRPr="00694060" w:rsidRDefault="007C49C5" w:rsidP="007C49C5">
            <w:pPr>
              <w:rPr>
                <w:sz w:val="20"/>
                <w:szCs w:val="20"/>
              </w:rPr>
            </w:pPr>
            <w:r w:rsidRPr="00694060">
              <w:rPr>
                <w:sz w:val="20"/>
                <w:szCs w:val="20"/>
              </w:rPr>
              <w:t>log(pop</w:t>
            </w:r>
            <w:r w:rsidRPr="00694060">
              <w:rPr>
                <w:sz w:val="20"/>
                <w:szCs w:val="20"/>
                <w:vertAlign w:val="subscript"/>
              </w:rPr>
              <w:t>3</w:t>
            </w:r>
            <w:r w:rsidRPr="00694060">
              <w:rPr>
                <w:sz w:val="20"/>
                <w:szCs w:val="20"/>
              </w:rPr>
              <w:t>)</w:t>
            </w:r>
          </w:p>
        </w:tc>
        <w:tc>
          <w:tcPr>
            <w:tcW w:w="3402" w:type="dxa"/>
            <w:vMerge/>
          </w:tcPr>
          <w:p w14:paraId="75FFA8D0" w14:textId="77777777" w:rsidR="007C49C5" w:rsidRPr="00694060" w:rsidRDefault="007C49C5" w:rsidP="007C49C5">
            <w:pPr>
              <w:rPr>
                <w:sz w:val="20"/>
                <w:szCs w:val="20"/>
              </w:rPr>
            </w:pPr>
          </w:p>
        </w:tc>
        <w:tc>
          <w:tcPr>
            <w:tcW w:w="1843" w:type="dxa"/>
          </w:tcPr>
          <w:p w14:paraId="6BFC38A2" w14:textId="77777777" w:rsidR="007C49C5" w:rsidRDefault="007C49C5" w:rsidP="007C49C5">
            <w:pPr>
              <w:rPr>
                <w:sz w:val="20"/>
                <w:szCs w:val="20"/>
              </w:rPr>
            </w:pPr>
            <w:r>
              <w:rPr>
                <w:sz w:val="20"/>
                <w:szCs w:val="20"/>
              </w:rPr>
              <w:t>Normal</w:t>
            </w:r>
            <w:r>
              <w:rPr>
                <w:rFonts w:cstheme="minorHAnsi"/>
                <w:sz w:val="20"/>
                <w:szCs w:val="20"/>
                <w:vertAlign w:val="superscript"/>
              </w:rPr>
              <w:t>‡</w:t>
            </w:r>
          </w:p>
          <w:p w14:paraId="46158F78" w14:textId="77777777" w:rsidR="007C49C5" w:rsidRPr="00924070" w:rsidRDefault="007C49C5" w:rsidP="007C49C5">
            <w:pPr>
              <w:rPr>
                <w:sz w:val="20"/>
                <w:szCs w:val="20"/>
                <w:vertAlign w:val="superscript"/>
              </w:rPr>
            </w:pPr>
            <w:r>
              <w:rPr>
                <w:rFonts w:cstheme="minorHAnsi"/>
                <w:sz w:val="20"/>
                <w:szCs w:val="20"/>
              </w:rPr>
              <w:t>µ</w:t>
            </w:r>
            <w:r>
              <w:rPr>
                <w:sz w:val="20"/>
                <w:szCs w:val="20"/>
              </w:rPr>
              <w:t xml:space="preserve">=4.6, </w:t>
            </w:r>
            <w:r>
              <w:rPr>
                <w:rFonts w:cstheme="minorHAnsi"/>
                <w:sz w:val="20"/>
                <w:szCs w:val="20"/>
              </w:rPr>
              <w:t>σ</w:t>
            </w:r>
            <w:r>
              <w:rPr>
                <w:sz w:val="20"/>
                <w:szCs w:val="20"/>
              </w:rPr>
              <w:t>=0.5</w:t>
            </w:r>
          </w:p>
        </w:tc>
        <w:tc>
          <w:tcPr>
            <w:tcW w:w="1984" w:type="dxa"/>
            <w:noWrap/>
            <w:hideMark/>
          </w:tcPr>
          <w:p w14:paraId="442DC8BC" w14:textId="77777777" w:rsidR="007C49C5" w:rsidRPr="00694060" w:rsidRDefault="007C49C5" w:rsidP="007C49C5">
            <w:pPr>
              <w:rPr>
                <w:sz w:val="20"/>
                <w:szCs w:val="20"/>
              </w:rPr>
            </w:pPr>
            <w:r w:rsidRPr="00694060">
              <w:rPr>
                <w:sz w:val="20"/>
                <w:szCs w:val="20"/>
              </w:rPr>
              <w:t>4.469 (3.986 – 5.099)</w:t>
            </w:r>
          </w:p>
        </w:tc>
      </w:tr>
      <w:tr w:rsidR="007C49C5" w:rsidRPr="00694060" w14:paraId="3D5052F2" w14:textId="77777777" w:rsidTr="007C49C5">
        <w:trPr>
          <w:trHeight w:val="280"/>
        </w:trPr>
        <w:tc>
          <w:tcPr>
            <w:tcW w:w="1559" w:type="dxa"/>
            <w:noWrap/>
            <w:hideMark/>
          </w:tcPr>
          <w:p w14:paraId="19AB8697" w14:textId="77777777" w:rsidR="007C49C5" w:rsidRPr="00694060" w:rsidRDefault="007C49C5" w:rsidP="007C49C5">
            <w:pPr>
              <w:rPr>
                <w:i/>
                <w:iCs/>
                <w:sz w:val="20"/>
                <w:szCs w:val="20"/>
                <w:vertAlign w:val="subscript"/>
              </w:rPr>
            </w:pPr>
            <w:r w:rsidRPr="00694060">
              <w:rPr>
                <w:sz w:val="20"/>
                <w:szCs w:val="20"/>
              </w:rPr>
              <w:t>T</w:t>
            </w:r>
            <w:r w:rsidRPr="00694060">
              <w:rPr>
                <w:sz w:val="20"/>
                <w:szCs w:val="20"/>
                <w:vertAlign w:val="subscript"/>
              </w:rPr>
              <w:t>1</w:t>
            </w:r>
          </w:p>
        </w:tc>
        <w:tc>
          <w:tcPr>
            <w:tcW w:w="3402" w:type="dxa"/>
          </w:tcPr>
          <w:p w14:paraId="64571E94" w14:textId="77777777" w:rsidR="007C49C5" w:rsidRPr="00694060" w:rsidRDefault="007C49C5" w:rsidP="007C49C5">
            <w:pPr>
              <w:rPr>
                <w:sz w:val="20"/>
                <w:szCs w:val="20"/>
              </w:rPr>
            </w:pPr>
            <w:r w:rsidRPr="00694060">
              <w:rPr>
                <w:sz w:val="20"/>
                <w:szCs w:val="20"/>
              </w:rPr>
              <w:t>Onset of gene flow from pop</w:t>
            </w:r>
            <w:r w:rsidRPr="00694060">
              <w:rPr>
                <w:sz w:val="20"/>
                <w:szCs w:val="20"/>
                <w:vertAlign w:val="subscript"/>
              </w:rPr>
              <w:t>1</w:t>
            </w:r>
            <w:r w:rsidRPr="00694060">
              <w:rPr>
                <w:sz w:val="20"/>
                <w:szCs w:val="20"/>
              </w:rPr>
              <w:t xml:space="preserve"> to pop</w:t>
            </w:r>
            <w:r w:rsidRPr="00694060">
              <w:rPr>
                <w:sz w:val="20"/>
                <w:szCs w:val="20"/>
                <w:vertAlign w:val="subscript"/>
              </w:rPr>
              <w:t>2</w:t>
            </w:r>
            <w:r w:rsidRPr="00694060">
              <w:rPr>
                <w:sz w:val="20"/>
                <w:szCs w:val="20"/>
              </w:rPr>
              <w:t xml:space="preserve"> (number of generations)</w:t>
            </w:r>
          </w:p>
        </w:tc>
        <w:tc>
          <w:tcPr>
            <w:tcW w:w="1843" w:type="dxa"/>
          </w:tcPr>
          <w:p w14:paraId="7D3CF7CB" w14:textId="77777777" w:rsidR="007C49C5" w:rsidRDefault="007C49C5" w:rsidP="007C49C5">
            <w:pPr>
              <w:rPr>
                <w:sz w:val="20"/>
                <w:szCs w:val="20"/>
              </w:rPr>
            </w:pPr>
            <w:r>
              <w:rPr>
                <w:sz w:val="20"/>
                <w:szCs w:val="20"/>
              </w:rPr>
              <w:t>Exponential</w:t>
            </w:r>
          </w:p>
          <w:p w14:paraId="26FB1365" w14:textId="77777777" w:rsidR="007C49C5" w:rsidRPr="00694060" w:rsidRDefault="007C49C5" w:rsidP="007C49C5">
            <w:pPr>
              <w:rPr>
                <w:sz w:val="20"/>
                <w:szCs w:val="20"/>
              </w:rPr>
            </w:pPr>
            <w:r>
              <w:rPr>
                <w:rFonts w:cstheme="minorHAnsi"/>
                <w:sz w:val="20"/>
                <w:szCs w:val="20"/>
              </w:rPr>
              <w:t>λ=0.02</w:t>
            </w:r>
          </w:p>
        </w:tc>
        <w:tc>
          <w:tcPr>
            <w:tcW w:w="1984" w:type="dxa"/>
            <w:noWrap/>
            <w:hideMark/>
          </w:tcPr>
          <w:p w14:paraId="0923CBDB" w14:textId="77777777" w:rsidR="007C49C5" w:rsidRPr="00694060" w:rsidRDefault="007C49C5" w:rsidP="007C49C5">
            <w:pPr>
              <w:rPr>
                <w:sz w:val="20"/>
                <w:szCs w:val="20"/>
              </w:rPr>
            </w:pPr>
            <w:r w:rsidRPr="00694060">
              <w:rPr>
                <w:sz w:val="20"/>
                <w:szCs w:val="20"/>
              </w:rPr>
              <w:t>3.326 (1.209 – 5.602)</w:t>
            </w:r>
          </w:p>
        </w:tc>
      </w:tr>
      <w:tr w:rsidR="007C49C5" w:rsidRPr="00694060" w14:paraId="11BF5BF1" w14:textId="77777777" w:rsidTr="007C49C5">
        <w:trPr>
          <w:trHeight w:val="280"/>
        </w:trPr>
        <w:tc>
          <w:tcPr>
            <w:tcW w:w="1559" w:type="dxa"/>
            <w:noWrap/>
            <w:hideMark/>
          </w:tcPr>
          <w:p w14:paraId="4D8AE534" w14:textId="77777777" w:rsidR="007C49C5" w:rsidRPr="00694060" w:rsidRDefault="007C49C5" w:rsidP="007C49C5">
            <w:pPr>
              <w:rPr>
                <w:i/>
                <w:iCs/>
                <w:sz w:val="20"/>
                <w:szCs w:val="20"/>
                <w:vertAlign w:val="subscript"/>
              </w:rPr>
            </w:pPr>
            <w:r w:rsidRPr="00694060">
              <w:rPr>
                <w:sz w:val="20"/>
                <w:szCs w:val="20"/>
              </w:rPr>
              <w:t>T</w:t>
            </w:r>
            <w:r w:rsidRPr="00694060">
              <w:rPr>
                <w:sz w:val="20"/>
                <w:szCs w:val="20"/>
                <w:vertAlign w:val="subscript"/>
              </w:rPr>
              <w:t>2</w:t>
            </w:r>
          </w:p>
        </w:tc>
        <w:tc>
          <w:tcPr>
            <w:tcW w:w="3402" w:type="dxa"/>
          </w:tcPr>
          <w:p w14:paraId="6487ED2E" w14:textId="77777777" w:rsidR="007C49C5" w:rsidRPr="00694060" w:rsidRDefault="007C49C5" w:rsidP="007C49C5">
            <w:pPr>
              <w:rPr>
                <w:sz w:val="20"/>
                <w:szCs w:val="20"/>
              </w:rPr>
            </w:pPr>
            <w:r w:rsidRPr="00694060">
              <w:rPr>
                <w:sz w:val="20"/>
                <w:szCs w:val="20"/>
              </w:rPr>
              <w:t>Time pop</w:t>
            </w:r>
            <w:r w:rsidRPr="00694060">
              <w:rPr>
                <w:sz w:val="20"/>
                <w:szCs w:val="20"/>
                <w:vertAlign w:val="subscript"/>
              </w:rPr>
              <w:t>3</w:t>
            </w:r>
            <w:r w:rsidRPr="00694060">
              <w:rPr>
                <w:sz w:val="20"/>
                <w:szCs w:val="20"/>
              </w:rPr>
              <w:t xml:space="preserve"> is established from a sample of pop</w:t>
            </w:r>
            <w:r w:rsidRPr="00694060">
              <w:rPr>
                <w:sz w:val="20"/>
                <w:szCs w:val="20"/>
                <w:vertAlign w:val="subscript"/>
              </w:rPr>
              <w:t>2</w:t>
            </w:r>
            <w:r w:rsidRPr="00694060">
              <w:rPr>
                <w:sz w:val="20"/>
                <w:szCs w:val="20"/>
              </w:rPr>
              <w:t xml:space="preserve"> (number of generations)</w:t>
            </w:r>
          </w:p>
        </w:tc>
        <w:tc>
          <w:tcPr>
            <w:tcW w:w="1843" w:type="dxa"/>
          </w:tcPr>
          <w:p w14:paraId="4DA2F020" w14:textId="77777777" w:rsidR="007C49C5" w:rsidRDefault="007C49C5" w:rsidP="007C49C5">
            <w:pPr>
              <w:rPr>
                <w:sz w:val="20"/>
                <w:szCs w:val="20"/>
              </w:rPr>
            </w:pPr>
            <w:r>
              <w:rPr>
                <w:sz w:val="20"/>
                <w:szCs w:val="20"/>
              </w:rPr>
              <w:t>Gamma</w:t>
            </w:r>
          </w:p>
          <w:p w14:paraId="7EE2E379" w14:textId="77777777" w:rsidR="007C49C5" w:rsidRPr="00694060" w:rsidRDefault="007C49C5" w:rsidP="007C49C5">
            <w:pPr>
              <w:rPr>
                <w:sz w:val="20"/>
                <w:szCs w:val="20"/>
              </w:rPr>
            </w:pPr>
            <w:r>
              <w:rPr>
                <w:rFonts w:cstheme="minorHAnsi"/>
                <w:sz w:val="20"/>
                <w:szCs w:val="20"/>
              </w:rPr>
              <w:t xml:space="preserve">α=9, </w:t>
            </w:r>
            <w:r>
              <w:rPr>
                <w:rFonts w:ascii="Calibri" w:hAnsi="Calibri" w:cs="Calibri"/>
                <w:sz w:val="20"/>
                <w:szCs w:val="20"/>
              </w:rPr>
              <w:t>θ=0.5</w:t>
            </w:r>
          </w:p>
        </w:tc>
        <w:tc>
          <w:tcPr>
            <w:tcW w:w="1984" w:type="dxa"/>
            <w:noWrap/>
            <w:hideMark/>
          </w:tcPr>
          <w:p w14:paraId="613D8FB7" w14:textId="77777777" w:rsidR="007C49C5" w:rsidRPr="00694060" w:rsidRDefault="007C49C5" w:rsidP="007C49C5">
            <w:pPr>
              <w:rPr>
                <w:sz w:val="20"/>
                <w:szCs w:val="20"/>
              </w:rPr>
            </w:pPr>
            <w:r w:rsidRPr="00694060">
              <w:rPr>
                <w:sz w:val="20"/>
                <w:szCs w:val="20"/>
              </w:rPr>
              <w:t>19.272 (9.430 – 30)</w:t>
            </w:r>
          </w:p>
        </w:tc>
      </w:tr>
      <w:tr w:rsidR="007C49C5" w:rsidRPr="00694060" w14:paraId="086B58D2" w14:textId="77777777" w:rsidTr="007C49C5">
        <w:trPr>
          <w:trHeight w:val="280"/>
        </w:trPr>
        <w:tc>
          <w:tcPr>
            <w:tcW w:w="1559" w:type="dxa"/>
            <w:noWrap/>
            <w:hideMark/>
          </w:tcPr>
          <w:p w14:paraId="7536D4B6" w14:textId="77777777" w:rsidR="007C49C5" w:rsidRPr="00694060" w:rsidRDefault="007C49C5" w:rsidP="007C49C5">
            <w:pPr>
              <w:rPr>
                <w:i/>
                <w:iCs/>
                <w:sz w:val="20"/>
                <w:szCs w:val="20"/>
                <w:vertAlign w:val="subscript"/>
              </w:rPr>
            </w:pPr>
            <w:r w:rsidRPr="00694060">
              <w:rPr>
                <w:sz w:val="20"/>
                <w:szCs w:val="20"/>
              </w:rPr>
              <w:t>mig</w:t>
            </w:r>
            <w:r w:rsidRPr="00694060">
              <w:rPr>
                <w:sz w:val="20"/>
                <w:szCs w:val="20"/>
                <w:vertAlign w:val="subscript"/>
              </w:rPr>
              <w:t>1</w:t>
            </w:r>
          </w:p>
        </w:tc>
        <w:tc>
          <w:tcPr>
            <w:tcW w:w="3402" w:type="dxa"/>
          </w:tcPr>
          <w:p w14:paraId="538B31BE" w14:textId="77777777" w:rsidR="007C49C5" w:rsidRPr="00694060" w:rsidRDefault="007C49C5" w:rsidP="007C49C5">
            <w:pPr>
              <w:rPr>
                <w:sz w:val="20"/>
                <w:szCs w:val="20"/>
              </w:rPr>
            </w:pPr>
            <w:r w:rsidRPr="00694060">
              <w:rPr>
                <w:sz w:val="20"/>
                <w:szCs w:val="20"/>
              </w:rPr>
              <w:t>Migration (per generation) pop</w:t>
            </w:r>
            <w:r w:rsidRPr="00694060">
              <w:rPr>
                <w:sz w:val="20"/>
                <w:szCs w:val="20"/>
                <w:vertAlign w:val="subscript"/>
              </w:rPr>
              <w:t>1</w:t>
            </w:r>
            <w:r w:rsidRPr="00694060">
              <w:rPr>
                <w:sz w:val="20"/>
                <w:szCs w:val="20"/>
              </w:rPr>
              <w:t xml:space="preserve"> to pop</w:t>
            </w:r>
            <w:r w:rsidRPr="00694060">
              <w:rPr>
                <w:sz w:val="20"/>
                <w:szCs w:val="20"/>
                <w:vertAlign w:val="subscript"/>
              </w:rPr>
              <w:t>2</w:t>
            </w:r>
            <w:r w:rsidRPr="00694060">
              <w:rPr>
                <w:sz w:val="20"/>
                <w:szCs w:val="20"/>
              </w:rPr>
              <w:t xml:space="preserve"> </w:t>
            </w:r>
          </w:p>
        </w:tc>
        <w:tc>
          <w:tcPr>
            <w:tcW w:w="1843" w:type="dxa"/>
          </w:tcPr>
          <w:p w14:paraId="1E0027F5" w14:textId="77777777" w:rsidR="007C49C5" w:rsidRDefault="007C49C5" w:rsidP="007C49C5">
            <w:pPr>
              <w:rPr>
                <w:sz w:val="20"/>
                <w:szCs w:val="20"/>
              </w:rPr>
            </w:pPr>
            <w:r>
              <w:rPr>
                <w:sz w:val="20"/>
                <w:szCs w:val="20"/>
              </w:rPr>
              <w:t>Beta</w:t>
            </w:r>
          </w:p>
          <w:p w14:paraId="0709A4FE" w14:textId="77777777" w:rsidR="007C49C5" w:rsidRPr="00694060" w:rsidRDefault="007C49C5" w:rsidP="007C49C5">
            <w:pPr>
              <w:rPr>
                <w:sz w:val="20"/>
                <w:szCs w:val="20"/>
              </w:rPr>
            </w:pPr>
            <w:r>
              <w:rPr>
                <w:rFonts w:cstheme="minorHAnsi"/>
                <w:sz w:val="20"/>
                <w:szCs w:val="20"/>
              </w:rPr>
              <w:t>α</w:t>
            </w:r>
            <w:r>
              <w:rPr>
                <w:sz w:val="20"/>
                <w:szCs w:val="20"/>
              </w:rPr>
              <w:t xml:space="preserve">=5, </w:t>
            </w:r>
            <w:r>
              <w:rPr>
                <w:rFonts w:cstheme="minorHAnsi"/>
                <w:sz w:val="20"/>
                <w:szCs w:val="20"/>
              </w:rPr>
              <w:t>β</w:t>
            </w:r>
            <w:r>
              <w:rPr>
                <w:sz w:val="20"/>
                <w:szCs w:val="20"/>
              </w:rPr>
              <w:t>=20</w:t>
            </w:r>
          </w:p>
        </w:tc>
        <w:tc>
          <w:tcPr>
            <w:tcW w:w="1984" w:type="dxa"/>
            <w:noWrap/>
            <w:hideMark/>
          </w:tcPr>
          <w:p w14:paraId="180B6696" w14:textId="77777777" w:rsidR="007C49C5" w:rsidRPr="00694060" w:rsidRDefault="007C49C5" w:rsidP="007C49C5">
            <w:pPr>
              <w:rPr>
                <w:sz w:val="20"/>
                <w:szCs w:val="20"/>
              </w:rPr>
            </w:pPr>
            <w:r w:rsidRPr="00694060">
              <w:rPr>
                <w:sz w:val="20"/>
                <w:szCs w:val="20"/>
              </w:rPr>
              <w:t>0.128 (0.067 – 0.192)</w:t>
            </w:r>
          </w:p>
        </w:tc>
      </w:tr>
      <w:tr w:rsidR="007C49C5" w:rsidRPr="00694060" w14:paraId="01125EEF" w14:textId="77777777" w:rsidTr="007C49C5">
        <w:trPr>
          <w:trHeight w:val="280"/>
        </w:trPr>
        <w:tc>
          <w:tcPr>
            <w:tcW w:w="1559" w:type="dxa"/>
            <w:noWrap/>
            <w:hideMark/>
          </w:tcPr>
          <w:p w14:paraId="193B18FA" w14:textId="77777777" w:rsidR="007C49C5" w:rsidRPr="00694060" w:rsidRDefault="007C49C5" w:rsidP="007C49C5">
            <w:pPr>
              <w:rPr>
                <w:i/>
                <w:iCs/>
                <w:sz w:val="20"/>
                <w:szCs w:val="20"/>
                <w:vertAlign w:val="subscript"/>
              </w:rPr>
            </w:pPr>
            <w:r w:rsidRPr="00694060">
              <w:rPr>
                <w:sz w:val="20"/>
                <w:szCs w:val="20"/>
              </w:rPr>
              <w:t>mig</w:t>
            </w:r>
            <w:r w:rsidRPr="00694060">
              <w:rPr>
                <w:sz w:val="20"/>
                <w:szCs w:val="20"/>
                <w:vertAlign w:val="subscript"/>
              </w:rPr>
              <w:t>2</w:t>
            </w:r>
          </w:p>
        </w:tc>
        <w:tc>
          <w:tcPr>
            <w:tcW w:w="3402" w:type="dxa"/>
          </w:tcPr>
          <w:p w14:paraId="0B39FA80" w14:textId="77777777" w:rsidR="007C49C5" w:rsidRPr="00694060" w:rsidRDefault="007C49C5" w:rsidP="007C49C5">
            <w:pPr>
              <w:rPr>
                <w:sz w:val="20"/>
                <w:szCs w:val="20"/>
                <w:vertAlign w:val="subscript"/>
              </w:rPr>
            </w:pPr>
            <w:r w:rsidRPr="00694060">
              <w:rPr>
                <w:sz w:val="20"/>
                <w:szCs w:val="20"/>
              </w:rPr>
              <w:t>Migration (every three generations) pop</w:t>
            </w:r>
            <w:r w:rsidRPr="00694060">
              <w:rPr>
                <w:sz w:val="20"/>
                <w:szCs w:val="20"/>
                <w:vertAlign w:val="subscript"/>
              </w:rPr>
              <w:t xml:space="preserve">2 </w:t>
            </w:r>
            <w:r w:rsidRPr="00694060">
              <w:rPr>
                <w:sz w:val="20"/>
                <w:szCs w:val="20"/>
                <w:vertAlign w:val="subscript"/>
              </w:rPr>
              <w:softHyphen/>
            </w:r>
            <w:r w:rsidRPr="00694060">
              <w:rPr>
                <w:sz w:val="20"/>
                <w:szCs w:val="20"/>
              </w:rPr>
              <w:t>to pop</w:t>
            </w:r>
            <w:r w:rsidRPr="00694060">
              <w:rPr>
                <w:sz w:val="20"/>
                <w:szCs w:val="20"/>
                <w:vertAlign w:val="subscript"/>
              </w:rPr>
              <w:t>3</w:t>
            </w:r>
          </w:p>
        </w:tc>
        <w:tc>
          <w:tcPr>
            <w:tcW w:w="1843" w:type="dxa"/>
          </w:tcPr>
          <w:p w14:paraId="4A4BC582" w14:textId="77777777" w:rsidR="007C49C5" w:rsidRPr="00924070" w:rsidRDefault="007C49C5" w:rsidP="007C49C5">
            <w:pPr>
              <w:rPr>
                <w:sz w:val="20"/>
                <w:szCs w:val="20"/>
                <w:vertAlign w:val="superscript"/>
              </w:rPr>
            </w:pPr>
            <w:r>
              <w:rPr>
                <w:sz w:val="20"/>
                <w:szCs w:val="20"/>
              </w:rPr>
              <w:t>Gamma</w:t>
            </w:r>
            <w:r w:rsidRPr="00E161BC">
              <w:rPr>
                <w:rFonts w:cstheme="minorHAnsi"/>
                <w:sz w:val="20"/>
                <w:szCs w:val="20"/>
                <w:vertAlign w:val="superscript"/>
              </w:rPr>
              <w:t>§</w:t>
            </w:r>
          </w:p>
          <w:p w14:paraId="57E4F13B" w14:textId="77777777" w:rsidR="007C49C5" w:rsidRPr="00694060" w:rsidRDefault="007C49C5" w:rsidP="007C49C5">
            <w:pPr>
              <w:rPr>
                <w:sz w:val="20"/>
                <w:szCs w:val="20"/>
              </w:rPr>
            </w:pPr>
            <w:r>
              <w:rPr>
                <w:rFonts w:cstheme="minorHAnsi"/>
                <w:sz w:val="20"/>
                <w:szCs w:val="20"/>
              </w:rPr>
              <w:t xml:space="preserve">α=1, </w:t>
            </w:r>
            <w:r>
              <w:rPr>
                <w:rFonts w:ascii="Calibri" w:hAnsi="Calibri" w:cs="Calibri"/>
                <w:sz w:val="20"/>
                <w:szCs w:val="20"/>
              </w:rPr>
              <w:t>θ=1</w:t>
            </w:r>
          </w:p>
        </w:tc>
        <w:tc>
          <w:tcPr>
            <w:tcW w:w="1984" w:type="dxa"/>
            <w:noWrap/>
            <w:hideMark/>
          </w:tcPr>
          <w:p w14:paraId="05073895" w14:textId="77777777" w:rsidR="007C49C5" w:rsidRPr="00694060" w:rsidRDefault="007C49C5" w:rsidP="007C49C5">
            <w:pPr>
              <w:rPr>
                <w:sz w:val="20"/>
                <w:szCs w:val="20"/>
              </w:rPr>
            </w:pPr>
            <w:r w:rsidRPr="00694060">
              <w:rPr>
                <w:sz w:val="20"/>
                <w:szCs w:val="20"/>
              </w:rPr>
              <w:t>0.012 (0 – 0.037)</w:t>
            </w:r>
          </w:p>
        </w:tc>
      </w:tr>
    </w:tbl>
    <w:p w14:paraId="3276AF0C" w14:textId="2633C6ED" w:rsidR="00AD75FD" w:rsidRDefault="000C5EF2" w:rsidP="00301944">
      <w:r>
        <w:rPr>
          <w:noProof/>
        </w:rPr>
        <mc:AlternateContent>
          <mc:Choice Requires="wpg">
            <w:drawing>
              <wp:anchor distT="0" distB="0" distL="114300" distR="114300" simplePos="0" relativeHeight="251678734" behindDoc="0" locked="0" layoutInCell="1" allowOverlap="1" wp14:anchorId="2B633D7A" wp14:editId="6F2C9385">
                <wp:simplePos x="0" y="0"/>
                <wp:positionH relativeFrom="column">
                  <wp:posOffset>101600</wp:posOffset>
                </wp:positionH>
                <wp:positionV relativeFrom="paragraph">
                  <wp:posOffset>-12700</wp:posOffset>
                </wp:positionV>
                <wp:extent cx="2616200" cy="2530475"/>
                <wp:effectExtent l="0" t="0" r="0" b="3175"/>
                <wp:wrapNone/>
                <wp:docPr id="66" name="Group 66"/>
                <wp:cNvGraphicFramePr/>
                <a:graphic xmlns:a="http://schemas.openxmlformats.org/drawingml/2006/main">
                  <a:graphicData uri="http://schemas.microsoft.com/office/word/2010/wordprocessingGroup">
                    <wpg:wgp>
                      <wpg:cNvGrpSpPr/>
                      <wpg:grpSpPr>
                        <a:xfrm>
                          <a:off x="0" y="0"/>
                          <a:ext cx="2616200" cy="2530475"/>
                          <a:chOff x="0" y="0"/>
                          <a:chExt cx="2616200" cy="2530475"/>
                        </a:xfrm>
                      </wpg:grpSpPr>
                      <pic:pic xmlns:pic="http://schemas.openxmlformats.org/drawingml/2006/picture">
                        <pic:nvPicPr>
                          <pic:cNvPr id="75" name="Picture 75" descr="Diagram&#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l="8970" t="2050" r="4620" b="11318"/>
                          <a:stretch/>
                        </pic:blipFill>
                        <pic:spPr bwMode="auto">
                          <a:xfrm>
                            <a:off x="120650" y="361950"/>
                            <a:ext cx="2495550" cy="2168525"/>
                          </a:xfrm>
                          <a:prstGeom prst="rect">
                            <a:avLst/>
                          </a:prstGeom>
                          <a:ln>
                            <a:noFill/>
                          </a:ln>
                          <a:extLst>
                            <a:ext uri="{53640926-AAD7-44D8-BBD7-CCE9431645EC}">
                              <a14:shadowObscured xmlns:a14="http://schemas.microsoft.com/office/drawing/2010/main"/>
                            </a:ext>
                          </a:extLst>
                        </pic:spPr>
                      </pic:pic>
                      <wps:wsp>
                        <wps:cNvPr id="23" name="TextBox 13"/>
                        <wps:cNvSpPr txBox="1"/>
                        <wps:spPr>
                          <a:xfrm>
                            <a:off x="0" y="0"/>
                            <a:ext cx="330200" cy="361950"/>
                          </a:xfrm>
                          <a:prstGeom prst="rect">
                            <a:avLst/>
                          </a:prstGeom>
                          <a:noFill/>
                        </wps:spPr>
                        <wps:txbx>
                          <w:txbxContent>
                            <w:p w14:paraId="08D8A713" w14:textId="77777777" w:rsidR="008D7421" w:rsidRPr="000C5EF2" w:rsidRDefault="008D7421" w:rsidP="000C5EF2">
                              <w:pPr>
                                <w:rPr>
                                  <w:sz w:val="18"/>
                                  <w:szCs w:val="18"/>
                                </w:rPr>
                              </w:pPr>
                              <w:r w:rsidRPr="000C5EF2">
                                <w:rPr>
                                  <w:rFonts w:hAnsi="Calibri"/>
                                  <w:b/>
                                  <w:bCs/>
                                  <w:color w:val="000000" w:themeColor="text1"/>
                                  <w:kern w:val="24"/>
                                  <w:sz w:val="28"/>
                                  <w:szCs w:val="28"/>
                                </w:rPr>
                                <w:t>A</w:t>
                              </w:r>
                            </w:p>
                          </w:txbxContent>
                        </wps:txbx>
                        <wps:bodyPr wrap="square" rtlCol="0">
                          <a:noAutofit/>
                        </wps:bodyPr>
                      </wps:wsp>
                    </wpg:wgp>
                  </a:graphicData>
                </a:graphic>
              </wp:anchor>
            </w:drawing>
          </mc:Choice>
          <mc:Fallback>
            <w:pict>
              <v:group w14:anchorId="2B633D7A" id="Group 66" o:spid="_x0000_s1086" style="position:absolute;margin-left:8pt;margin-top:-1pt;width:206pt;height:199.25pt;z-index:251678734" coordsize="26162,25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">
                <v:shape id="Picture 75" o:spid="_x0000_s1087" type="#_x0000_t75" alt="Diagram&#10;&#10;Description automatically generated" style="position:absolute;left:1206;top:3619;width:24956;height:216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">
                  <v:imagedata r:id="rId47" o:title="Diagram&#10;&#10;Description automatically generated" croptop="1343f" cropbottom="7417f" cropleft="5879f" cropright="3028f"/>
                </v:shape>
                <v:shape id="TextBox 13" o:spid="_x0000_s1088" type="#_x0000_t202" style="position:absolute;width:3302;height:36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08D8A713" w14:textId="77777777" w:rsidR="008D7421" w:rsidRPr="000C5EF2" w:rsidRDefault="008D7421" w:rsidP="000C5EF2">
                        <w:pPr>
                          <w:rPr>
                            <w:sz w:val="18"/>
                            <w:szCs w:val="18"/>
                          </w:rPr>
                        </w:pPr>
                        <w:r w:rsidRPr="000C5EF2">
                          <w:rPr>
                            <w:rFonts w:hAnsi="Calibri"/>
                            <w:b/>
                            <w:bCs/>
                            <w:color w:val="000000" w:themeColor="text1"/>
                            <w:kern w:val="24"/>
                            <w:sz w:val="28"/>
                            <w:szCs w:val="28"/>
                          </w:rPr>
                          <w:t>A</w:t>
                        </w:r>
                      </w:p>
                    </w:txbxContent>
                  </v:textbox>
                </v:shape>
              </v:group>
            </w:pict>
          </mc:Fallback>
        </mc:AlternateContent>
      </w:r>
    </w:p>
    <w:p w14:paraId="6CCFE058" w14:textId="05949B97" w:rsidR="00830EE8" w:rsidRDefault="00830EE8" w:rsidP="00301944"/>
    <w:p w14:paraId="3C9259F6" w14:textId="5CADFB3A" w:rsidR="00AD75FD" w:rsidRDefault="00AD75FD" w:rsidP="00301944"/>
    <w:p w14:paraId="59ECAC2B" w14:textId="2C518FA1" w:rsidR="00830EE8" w:rsidRDefault="00830EE8" w:rsidP="00301944"/>
    <w:p w14:paraId="78738724" w14:textId="243FCCED" w:rsidR="00830EE8" w:rsidRDefault="00830EE8" w:rsidP="00301944"/>
    <w:p w14:paraId="3E52F7E0" w14:textId="00B6CA32" w:rsidR="00830EE8" w:rsidRDefault="00830EE8" w:rsidP="00301944"/>
    <w:p w14:paraId="558FA8F5" w14:textId="248199B4" w:rsidR="00830EE8" w:rsidRDefault="00830EE8" w:rsidP="00301944"/>
    <w:p w14:paraId="6FEDBF45" w14:textId="7308603F" w:rsidR="00830EE8" w:rsidRDefault="00830EE8" w:rsidP="00301944"/>
    <w:p w14:paraId="52690EE5" w14:textId="4B581E9A" w:rsidR="00830EE8" w:rsidRDefault="00830EE8" w:rsidP="00301944"/>
    <w:p w14:paraId="33A0A7D8" w14:textId="16AEC88C" w:rsidR="00830EE8" w:rsidRDefault="000C5EF2" w:rsidP="00301944">
      <w:commentRangeStart w:id="12"/>
      <w:r>
        <w:rPr>
          <w:noProof/>
        </w:rPr>
        <mc:AlternateContent>
          <mc:Choice Requires="wpg">
            <w:drawing>
              <wp:anchor distT="0" distB="0" distL="114300" distR="114300" simplePos="0" relativeHeight="251681806" behindDoc="0" locked="0" layoutInCell="1" allowOverlap="1" wp14:anchorId="4A50731B" wp14:editId="3FD2ECB5">
                <wp:simplePos x="0" y="0"/>
                <wp:positionH relativeFrom="column">
                  <wp:posOffset>5715</wp:posOffset>
                </wp:positionH>
                <wp:positionV relativeFrom="paragraph">
                  <wp:posOffset>167640</wp:posOffset>
                </wp:positionV>
                <wp:extent cx="8772525" cy="2981040"/>
                <wp:effectExtent l="0" t="0" r="9525" b="0"/>
                <wp:wrapNone/>
                <wp:docPr id="53" name="Group 53"/>
                <wp:cNvGraphicFramePr/>
                <a:graphic xmlns:a="http://schemas.openxmlformats.org/drawingml/2006/main">
                  <a:graphicData uri="http://schemas.microsoft.com/office/word/2010/wordprocessingGroup">
                    <wpg:wgp>
                      <wpg:cNvGrpSpPr/>
                      <wpg:grpSpPr>
                        <a:xfrm>
                          <a:off x="0" y="0"/>
                          <a:ext cx="8772525" cy="2981040"/>
                          <a:chOff x="511175" y="-28575"/>
                          <a:chExt cx="8772525" cy="2981040"/>
                        </a:xfrm>
                      </wpg:grpSpPr>
                      <wpg:grpSp>
                        <wpg:cNvPr id="8" name="Group 8"/>
                        <wpg:cNvGrpSpPr/>
                        <wpg:grpSpPr>
                          <a:xfrm>
                            <a:off x="511175" y="361950"/>
                            <a:ext cx="8772525" cy="2590515"/>
                            <a:chOff x="-746125" y="139700"/>
                            <a:chExt cx="8772525" cy="2590515"/>
                          </a:xfrm>
                        </wpg:grpSpPr>
                        <wps:wsp>
                          <wps:cNvPr id="2" name="Text Box 2"/>
                          <wps:cNvSpPr txBox="1"/>
                          <wps:spPr>
                            <a:xfrm>
                              <a:off x="5835650" y="301624"/>
                              <a:ext cx="2190750" cy="2428093"/>
                            </a:xfrm>
                            <a:prstGeom prst="rect">
                              <a:avLst/>
                            </a:prstGeom>
                            <a:solidFill>
                              <a:schemeClr val="lt1"/>
                            </a:solidFill>
                            <a:ln w="6350">
                              <a:noFill/>
                            </a:ln>
                          </wps:spPr>
                          <wps:txbx>
                            <w:txbxContent>
                              <w:p w14:paraId="0F23F438" w14:textId="3C5B8BA2" w:rsidR="008D7421" w:rsidRDefault="008D7421" w:rsidP="007C7B73">
                                <w:pPr>
                                  <w:pStyle w:val="Caption"/>
                                  <w:keepNext/>
                                  <w:spacing w:after="0"/>
                                  <w:rPr>
                                    <w:i w:val="0"/>
                                    <w:iCs w:val="0"/>
                                    <w:color w:val="auto"/>
                                    <w:sz w:val="20"/>
                                    <w:szCs w:val="20"/>
                                  </w:rPr>
                                </w:pPr>
                                <w:r>
                                  <w:rPr>
                                    <w:b/>
                                    <w:bCs/>
                                    <w:i w:val="0"/>
                                    <w:iCs w:val="0"/>
                                    <w:color w:val="auto"/>
                                    <w:sz w:val="20"/>
                                    <w:szCs w:val="20"/>
                                  </w:rPr>
                                  <w:t xml:space="preserve">Supp. Figure 11. </w:t>
                                </w:r>
                                <w:r>
                                  <w:rPr>
                                    <w:i w:val="0"/>
                                    <w:iCs w:val="0"/>
                                    <w:color w:val="auto"/>
                                    <w:sz w:val="20"/>
                                    <w:szCs w:val="20"/>
                                  </w:rPr>
                                  <w:t>Prior and posterior distributions for the full set of parameters, shown on the model schematic (A).  Details of each parameter, including prior and posterior distributions, are given in the table.  The prior distributions</w:t>
                                </w:r>
                                <w:r w:rsidRPr="000C5EF2">
                                  <w:rPr>
                                    <w:i w:val="0"/>
                                    <w:iCs w:val="0"/>
                                    <w:color w:val="auto"/>
                                    <w:sz w:val="20"/>
                                    <w:szCs w:val="20"/>
                                  </w:rPr>
                                  <w:t xml:space="preserve"> </w:t>
                                </w:r>
                                <w:r>
                                  <w:rPr>
                                    <w:i w:val="0"/>
                                    <w:iCs w:val="0"/>
                                    <w:color w:val="auto"/>
                                    <w:sz w:val="20"/>
                                    <w:szCs w:val="20"/>
                                  </w:rPr>
                                  <w:t xml:space="preserve">for all parameters, fitted with locfit (Loader, 2013), can be seen in (B). </w:t>
                                </w:r>
                              </w:p>
                              <w:p w14:paraId="481BE10D" w14:textId="31D2CD9C" w:rsidR="008D7421" w:rsidRPr="00344D7E" w:rsidRDefault="008D7421" w:rsidP="007C7B73">
                                <w:pPr>
                                  <w:spacing w:after="0" w:line="240" w:lineRule="auto"/>
                                  <w:rPr>
                                    <w:sz w:val="14"/>
                                    <w:szCs w:val="14"/>
                                  </w:rPr>
                                </w:pPr>
                                <w:r w:rsidRPr="00344D7E">
                                  <w:rPr>
                                    <w:rFonts w:cstheme="minorHAnsi"/>
                                    <w:sz w:val="14"/>
                                    <w:szCs w:val="14"/>
                                  </w:rPr>
                                  <w:t>†</w:t>
                                </w:r>
                                <w:r w:rsidRPr="00344D7E">
                                  <w:rPr>
                                    <w:sz w:val="14"/>
                                    <w:szCs w:val="14"/>
                                  </w:rPr>
                                  <w:t xml:space="preserve"> (exponential distribution with rate parameter </w:t>
                                </w:r>
                                <w:r w:rsidRPr="00344D7E">
                                  <w:rPr>
                                    <w:rFonts w:cstheme="minorHAnsi"/>
                                    <w:sz w:val="14"/>
                                    <w:szCs w:val="14"/>
                                  </w:rPr>
                                  <w:t>λ</w:t>
                                </w:r>
                                <w:r w:rsidRPr="00344D7E">
                                  <w:rPr>
                                    <w:sz w:val="14"/>
                                    <w:szCs w:val="14"/>
                                  </w:rPr>
                                  <w:t>=0.1)+1  to avoid values of ancvar less than 1</w:t>
                                </w:r>
                              </w:p>
                              <w:p w14:paraId="61E8A405" w14:textId="61E7B21E" w:rsidR="008D7421" w:rsidRPr="00344D7E" w:rsidRDefault="008D7421" w:rsidP="007C7B73">
                                <w:pPr>
                                  <w:spacing w:after="0" w:line="240" w:lineRule="auto"/>
                                  <w:rPr>
                                    <w:sz w:val="14"/>
                                    <w:szCs w:val="14"/>
                                  </w:rPr>
                                </w:pPr>
                                <w:r w:rsidRPr="00344D7E">
                                  <w:rPr>
                                    <w:rFonts w:cstheme="minorHAnsi"/>
                                    <w:sz w:val="14"/>
                                    <w:szCs w:val="14"/>
                                  </w:rPr>
                                  <w:t xml:space="preserve">‡The </w:t>
                                </w:r>
                                <w:r w:rsidRPr="00344D7E">
                                  <w:rPr>
                                    <w:sz w:val="14"/>
                                    <w:szCs w:val="14"/>
                                  </w:rPr>
                                  <w:t>lower bound of this distribution was limited to 60 to avoid simulating a population of captive individuals smaller than the target data</w:t>
                                </w:r>
                              </w:p>
                              <w:p w14:paraId="2E5E6F1D" w14:textId="7D6D3719" w:rsidR="008D7421" w:rsidRPr="00344D7E" w:rsidRDefault="008D7421" w:rsidP="007C7B73">
                                <w:pPr>
                                  <w:spacing w:after="0" w:line="240" w:lineRule="auto"/>
                                  <w:rPr>
                                    <w:sz w:val="14"/>
                                    <w:szCs w:val="14"/>
                                  </w:rPr>
                                </w:pPr>
                                <w:r w:rsidRPr="00E161BC">
                                  <w:rPr>
                                    <w:rFonts w:cstheme="minorHAnsi"/>
                                    <w:sz w:val="14"/>
                                    <w:szCs w:val="14"/>
                                  </w:rPr>
                                  <w:t xml:space="preserve">§ </w:t>
                                </w:r>
                                <w:r w:rsidRPr="00344D7E">
                                  <w:rPr>
                                    <w:rFonts w:cstheme="minorHAnsi"/>
                                    <w:sz w:val="14"/>
                                    <w:szCs w:val="14"/>
                                  </w:rPr>
                                  <w:t xml:space="preserve">(gamma </w:t>
                                </w:r>
                                <w:r w:rsidRPr="00344D7E">
                                  <w:rPr>
                                    <w:sz w:val="14"/>
                                    <w:szCs w:val="14"/>
                                  </w:rPr>
                                  <w:t xml:space="preserve">distribution with shape parameter </w:t>
                                </w:r>
                                <w:r w:rsidRPr="00344D7E">
                                  <w:rPr>
                                    <w:rFonts w:cstheme="minorHAnsi"/>
                                    <w:sz w:val="14"/>
                                    <w:szCs w:val="14"/>
                                  </w:rPr>
                                  <w:t>α</w:t>
                                </w:r>
                                <w:r w:rsidRPr="00344D7E">
                                  <w:rPr>
                                    <w:sz w:val="14"/>
                                    <w:szCs w:val="14"/>
                                  </w:rPr>
                                  <w:t xml:space="preserve">=1 and scale parameter </w:t>
                                </w:r>
                                <w:r w:rsidRPr="00344D7E">
                                  <w:rPr>
                                    <w:rFonts w:cstheme="minorHAnsi"/>
                                    <w:sz w:val="14"/>
                                    <w:szCs w:val="14"/>
                                  </w:rPr>
                                  <w:t>θ</w:t>
                                </w:r>
                                <w:r w:rsidRPr="00344D7E">
                                  <w:rPr>
                                    <w:sz w:val="14"/>
                                    <w:szCs w:val="14"/>
                                  </w:rPr>
                                  <w:t>=1)/</w:t>
                                </w:r>
                                <w:r>
                                  <w:rPr>
                                    <w:sz w:val="14"/>
                                    <w:szCs w:val="14"/>
                                  </w:rPr>
                                  <w:t>size of captive population</w:t>
                                </w:r>
                                <w:r w:rsidRPr="00344D7E">
                                  <w:rPr>
                                    <w:sz w:val="14"/>
                                    <w:szCs w:val="14"/>
                                  </w:rPr>
                                  <w:t xml:space="preserve"> </w:t>
                                </w:r>
                              </w:p>
                              <w:p w14:paraId="36516583" w14:textId="77777777" w:rsidR="008D7421" w:rsidRPr="009A0056" w:rsidRDefault="008D7421" w:rsidP="007C7B73">
                                <w:pPr>
                                  <w:spacing w:after="0" w:line="240" w:lineRule="auto"/>
                                  <w:rPr>
                                    <w:vertAlign w:val="superscript"/>
                                  </w:rPr>
                                </w:pPr>
                              </w:p>
                              <w:p w14:paraId="37267821" w14:textId="77777777" w:rsidR="008D7421" w:rsidRPr="00924070" w:rsidRDefault="008D7421" w:rsidP="007C7B73">
                                <w:pPr>
                                  <w:spacing w:after="0" w:line="240" w:lineRule="auto"/>
                                </w:pPr>
                              </w:p>
                              <w:p w14:paraId="715CB8D2" w14:textId="77777777" w:rsidR="008D7421" w:rsidRDefault="008D7421" w:rsidP="007C7B73">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746125" y="139700"/>
                              <a:ext cx="6476557" cy="2590515"/>
                            </a:xfrm>
                            <a:prstGeom prst="rect">
                              <a:avLst/>
                            </a:prstGeom>
                            <a:noFill/>
                            <a:ln>
                              <a:noFill/>
                            </a:ln>
                          </pic:spPr>
                        </pic:pic>
                      </wpg:grpSp>
                      <wps:wsp>
                        <wps:cNvPr id="24" name="TextBox 13"/>
                        <wps:cNvSpPr txBox="1"/>
                        <wps:spPr>
                          <a:xfrm>
                            <a:off x="635000" y="-28575"/>
                            <a:ext cx="330200" cy="361950"/>
                          </a:xfrm>
                          <a:prstGeom prst="rect">
                            <a:avLst/>
                          </a:prstGeom>
                          <a:noFill/>
                        </wps:spPr>
                        <wps:txbx>
                          <w:txbxContent>
                            <w:p w14:paraId="5FF8D10E" w14:textId="500416EC" w:rsidR="008D7421" w:rsidRPr="000C5EF2" w:rsidRDefault="008D7421" w:rsidP="000C5EF2">
                              <w:pPr>
                                <w:rPr>
                                  <w:sz w:val="18"/>
                                  <w:szCs w:val="18"/>
                                </w:rPr>
                              </w:pPr>
                              <w:r>
                                <w:rPr>
                                  <w:rFonts w:hAnsi="Calibri"/>
                                  <w:b/>
                                  <w:bCs/>
                                  <w:color w:val="000000" w:themeColor="text1"/>
                                  <w:kern w:val="24"/>
                                  <w:sz w:val="28"/>
                                  <w:szCs w:val="28"/>
                                </w:rPr>
                                <w:t>B</w:t>
                              </w:r>
                              <w:r w:rsidRPr="000C5EF2">
                                <w:rPr>
                                  <w:rFonts w:hAnsi="Calibri"/>
                                  <w:b/>
                                  <w:bCs/>
                                  <w:noProof/>
                                  <w:color w:val="000000" w:themeColor="text1"/>
                                  <w:kern w:val="24"/>
                                  <w:sz w:val="28"/>
                                  <w:szCs w:val="28"/>
                                </w:rPr>
                                <w:drawing>
                                  <wp:inline distT="0" distB="0" distL="0" distR="0" wp14:anchorId="07203F6B" wp14:editId="3946576D">
                                    <wp:extent cx="147320" cy="161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320" cy="161290"/>
                                            </a:xfrm>
                                            <a:prstGeom prst="rect">
                                              <a:avLst/>
                                            </a:prstGeom>
                                            <a:noFill/>
                                            <a:ln>
                                              <a:noFill/>
                                            </a:ln>
                                          </pic:spPr>
                                        </pic:pic>
                                      </a:graphicData>
                                    </a:graphic>
                                  </wp:inline>
                                </w:drawing>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A50731B" id="Group 53" o:spid="_x0000_s1089" style="position:absolute;margin-left:.45pt;margin-top:13.2pt;width:690.75pt;height:234.75pt;z-index:251681806;mso-width-relative:margin;mso-height-relative:margin" coordorigin="5111,-285" coordsize="87725,2981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">
                <v:group id="Group 8" o:spid="_x0000_s1090" style="position:absolute;left:5111;top:3619;width:87726;height:25905" coordorigin="-7461,1397" coordsize="87725,25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Text Box 2" o:spid="_x0000_s1091" type="#_x0000_t202" style="position:absolute;left:58356;top:3016;width:21908;height:242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" fillcolor="white [3201]" stroked="f" strokeweight=".5pt">
                    <v:textbox>
                      <w:txbxContent>
                        <w:p w14:paraId="0F23F438" w14:textId="3C5B8BA2" w:rsidR="008D7421" w:rsidRDefault="008D7421" w:rsidP="007C7B73">
                          <w:pPr>
                            <w:pStyle w:val="Caption"/>
                            <w:keepNext/>
                            <w:spacing w:after="0"/>
                            <w:rPr>
                              <w:i w:val="0"/>
                              <w:iCs w:val="0"/>
                              <w:color w:val="auto"/>
                              <w:sz w:val="20"/>
                              <w:szCs w:val="20"/>
                            </w:rPr>
                          </w:pPr>
                          <w:r>
                            <w:rPr>
                              <w:b/>
                              <w:bCs/>
                              <w:i w:val="0"/>
                              <w:iCs w:val="0"/>
                              <w:color w:val="auto"/>
                              <w:sz w:val="20"/>
                              <w:szCs w:val="20"/>
                            </w:rPr>
                            <w:t xml:space="preserve">Supp. Figure 11. </w:t>
                          </w:r>
                          <w:r>
                            <w:rPr>
                              <w:i w:val="0"/>
                              <w:iCs w:val="0"/>
                              <w:color w:val="auto"/>
                              <w:sz w:val="20"/>
                              <w:szCs w:val="20"/>
                            </w:rPr>
                            <w:t>Prior and posterior distributions for the full set of parameters, shown on the model schematic (A).  Details of each parameter, including prior and posterior distributions, are given in the table.  The prior distributions</w:t>
                          </w:r>
                          <w:r w:rsidRPr="000C5EF2">
                            <w:rPr>
                              <w:i w:val="0"/>
                              <w:iCs w:val="0"/>
                              <w:color w:val="auto"/>
                              <w:sz w:val="20"/>
                              <w:szCs w:val="20"/>
                            </w:rPr>
                            <w:t xml:space="preserve"> </w:t>
                          </w:r>
                          <w:r>
                            <w:rPr>
                              <w:i w:val="0"/>
                              <w:iCs w:val="0"/>
                              <w:color w:val="auto"/>
                              <w:sz w:val="20"/>
                              <w:szCs w:val="20"/>
                            </w:rPr>
                            <w:t xml:space="preserve">for all parameters, fitted with locfit (Loader, 2013), can be seen in (B). </w:t>
                          </w:r>
                        </w:p>
                        <w:p w14:paraId="481BE10D" w14:textId="31D2CD9C" w:rsidR="008D7421" w:rsidRPr="00344D7E" w:rsidRDefault="008D7421" w:rsidP="007C7B73">
                          <w:pPr>
                            <w:spacing w:after="0" w:line="240" w:lineRule="auto"/>
                            <w:rPr>
                              <w:sz w:val="14"/>
                              <w:szCs w:val="14"/>
                            </w:rPr>
                          </w:pPr>
                          <w:r w:rsidRPr="00344D7E">
                            <w:rPr>
                              <w:rFonts w:cstheme="minorHAnsi"/>
                              <w:sz w:val="14"/>
                              <w:szCs w:val="14"/>
                            </w:rPr>
                            <w:t>†</w:t>
                          </w:r>
                          <w:r w:rsidRPr="00344D7E">
                            <w:rPr>
                              <w:sz w:val="14"/>
                              <w:szCs w:val="14"/>
                            </w:rPr>
                            <w:t xml:space="preserve"> (exponential distribution with rate parameter </w:t>
                          </w:r>
                          <w:r w:rsidRPr="00344D7E">
                            <w:rPr>
                              <w:rFonts w:cstheme="minorHAnsi"/>
                              <w:sz w:val="14"/>
                              <w:szCs w:val="14"/>
                            </w:rPr>
                            <w:t>λ</w:t>
                          </w:r>
                          <w:r w:rsidRPr="00344D7E">
                            <w:rPr>
                              <w:sz w:val="14"/>
                              <w:szCs w:val="14"/>
                            </w:rPr>
                            <w:t>=0.1)+1  to avoid values of ancvar less than 1</w:t>
                          </w:r>
                        </w:p>
                        <w:p w14:paraId="61E8A405" w14:textId="61E7B21E" w:rsidR="008D7421" w:rsidRPr="00344D7E" w:rsidRDefault="008D7421" w:rsidP="007C7B73">
                          <w:pPr>
                            <w:spacing w:after="0" w:line="240" w:lineRule="auto"/>
                            <w:rPr>
                              <w:sz w:val="14"/>
                              <w:szCs w:val="14"/>
                            </w:rPr>
                          </w:pPr>
                          <w:r w:rsidRPr="00344D7E">
                            <w:rPr>
                              <w:rFonts w:cstheme="minorHAnsi"/>
                              <w:sz w:val="14"/>
                              <w:szCs w:val="14"/>
                            </w:rPr>
                            <w:t xml:space="preserve">‡The </w:t>
                          </w:r>
                          <w:r w:rsidRPr="00344D7E">
                            <w:rPr>
                              <w:sz w:val="14"/>
                              <w:szCs w:val="14"/>
                            </w:rPr>
                            <w:t>lower bound of this distribution was limited to 60 to avoid simulating a population of captive individuals smaller than the target data</w:t>
                          </w:r>
                        </w:p>
                        <w:p w14:paraId="2E5E6F1D" w14:textId="7D6D3719" w:rsidR="008D7421" w:rsidRPr="00344D7E" w:rsidRDefault="008D7421" w:rsidP="007C7B73">
                          <w:pPr>
                            <w:spacing w:after="0" w:line="240" w:lineRule="auto"/>
                            <w:rPr>
                              <w:sz w:val="14"/>
                              <w:szCs w:val="14"/>
                            </w:rPr>
                          </w:pPr>
                          <w:r w:rsidRPr="00E161BC">
                            <w:rPr>
                              <w:rFonts w:cstheme="minorHAnsi"/>
                              <w:sz w:val="14"/>
                              <w:szCs w:val="14"/>
                            </w:rPr>
                            <w:t xml:space="preserve">§ </w:t>
                          </w:r>
                          <w:r w:rsidRPr="00344D7E">
                            <w:rPr>
                              <w:rFonts w:cstheme="minorHAnsi"/>
                              <w:sz w:val="14"/>
                              <w:szCs w:val="14"/>
                            </w:rPr>
                            <w:t xml:space="preserve">(gamma </w:t>
                          </w:r>
                          <w:r w:rsidRPr="00344D7E">
                            <w:rPr>
                              <w:sz w:val="14"/>
                              <w:szCs w:val="14"/>
                            </w:rPr>
                            <w:t xml:space="preserve">distribution with shape parameter </w:t>
                          </w:r>
                          <w:r w:rsidRPr="00344D7E">
                            <w:rPr>
                              <w:rFonts w:cstheme="minorHAnsi"/>
                              <w:sz w:val="14"/>
                              <w:szCs w:val="14"/>
                            </w:rPr>
                            <w:t>α</w:t>
                          </w:r>
                          <w:r w:rsidRPr="00344D7E">
                            <w:rPr>
                              <w:sz w:val="14"/>
                              <w:szCs w:val="14"/>
                            </w:rPr>
                            <w:t xml:space="preserve">=1 and scale parameter </w:t>
                          </w:r>
                          <w:r w:rsidRPr="00344D7E">
                            <w:rPr>
                              <w:rFonts w:cstheme="minorHAnsi"/>
                              <w:sz w:val="14"/>
                              <w:szCs w:val="14"/>
                            </w:rPr>
                            <w:t>θ</w:t>
                          </w:r>
                          <w:r w:rsidRPr="00344D7E">
                            <w:rPr>
                              <w:sz w:val="14"/>
                              <w:szCs w:val="14"/>
                            </w:rPr>
                            <w:t>=1)/</w:t>
                          </w:r>
                          <w:r>
                            <w:rPr>
                              <w:sz w:val="14"/>
                              <w:szCs w:val="14"/>
                            </w:rPr>
                            <w:t>size of captive population</w:t>
                          </w:r>
                          <w:r w:rsidRPr="00344D7E">
                            <w:rPr>
                              <w:sz w:val="14"/>
                              <w:szCs w:val="14"/>
                            </w:rPr>
                            <w:t xml:space="preserve"> </w:t>
                          </w:r>
                        </w:p>
                        <w:p w14:paraId="36516583" w14:textId="77777777" w:rsidR="008D7421" w:rsidRPr="009A0056" w:rsidRDefault="008D7421" w:rsidP="007C7B73">
                          <w:pPr>
                            <w:spacing w:after="0" w:line="240" w:lineRule="auto"/>
                            <w:rPr>
                              <w:vertAlign w:val="superscript"/>
                            </w:rPr>
                          </w:pPr>
                        </w:p>
                        <w:p w14:paraId="37267821" w14:textId="77777777" w:rsidR="008D7421" w:rsidRPr="00924070" w:rsidRDefault="008D7421" w:rsidP="007C7B73">
                          <w:pPr>
                            <w:spacing w:after="0" w:line="240" w:lineRule="auto"/>
                          </w:pPr>
                        </w:p>
                        <w:p w14:paraId="715CB8D2" w14:textId="77777777" w:rsidR="008D7421" w:rsidRDefault="008D7421" w:rsidP="007C7B73">
                          <w:pPr>
                            <w:spacing w:after="0" w:line="240" w:lineRule="auto"/>
                          </w:pPr>
                        </w:p>
                      </w:txbxContent>
                    </v:textbox>
                  </v:shape>
                  <v:shape id="Picture 7" o:spid="_x0000_s1092" type="#_x0000_t75" style="position:absolute;left:-7461;top:1397;width:64765;height:25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">
                    <v:imagedata r:id="rId50" o:title=""/>
                  </v:shape>
                </v:group>
                <v:shape id="TextBox 13" o:spid="_x0000_s1093" type="#_x0000_t202" style="position:absolute;left:6350;top:-285;width:3302;height:36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5FF8D10E" w14:textId="500416EC" w:rsidR="008D7421" w:rsidRPr="000C5EF2" w:rsidRDefault="008D7421" w:rsidP="000C5EF2">
                        <w:pPr>
                          <w:rPr>
                            <w:sz w:val="18"/>
                            <w:szCs w:val="18"/>
                          </w:rPr>
                        </w:pPr>
                        <w:r>
                          <w:rPr>
                            <w:rFonts w:hAnsi="Calibri"/>
                            <w:b/>
                            <w:bCs/>
                            <w:color w:val="000000" w:themeColor="text1"/>
                            <w:kern w:val="24"/>
                            <w:sz w:val="28"/>
                            <w:szCs w:val="28"/>
                          </w:rPr>
                          <w:t>B</w:t>
                        </w:r>
                        <w:r w:rsidRPr="000C5EF2">
                          <w:rPr>
                            <w:rFonts w:hAnsi="Calibri"/>
                            <w:b/>
                            <w:bCs/>
                            <w:noProof/>
                            <w:color w:val="000000" w:themeColor="text1"/>
                            <w:kern w:val="24"/>
                            <w:sz w:val="28"/>
                            <w:szCs w:val="28"/>
                          </w:rPr>
                          <w:drawing>
                            <wp:inline distT="0" distB="0" distL="0" distR="0" wp14:anchorId="07203F6B" wp14:editId="3946576D">
                              <wp:extent cx="147320" cy="1612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7320" cy="161290"/>
                                      </a:xfrm>
                                      <a:prstGeom prst="rect">
                                        <a:avLst/>
                                      </a:prstGeom>
                                      <a:noFill/>
                                      <a:ln>
                                        <a:noFill/>
                                      </a:ln>
                                    </pic:spPr>
                                  </pic:pic>
                                </a:graphicData>
                              </a:graphic>
                            </wp:inline>
                          </w:drawing>
                        </w:r>
                      </w:p>
                    </w:txbxContent>
                  </v:textbox>
                </v:shape>
              </v:group>
            </w:pict>
          </mc:Fallback>
        </mc:AlternateContent>
      </w:r>
      <w:commentRangeEnd w:id="12"/>
      <w:r w:rsidR="00A520C1">
        <w:rPr>
          <w:rStyle w:val="CommentReference"/>
        </w:rPr>
        <w:commentReference w:id="12"/>
      </w:r>
    </w:p>
    <w:p w14:paraId="362C3CEB" w14:textId="79272296" w:rsidR="00830EE8" w:rsidRDefault="00830EE8" w:rsidP="00301944"/>
    <w:p w14:paraId="53B0ECC0" w14:textId="1E205D16" w:rsidR="00531A54" w:rsidRDefault="00531A54" w:rsidP="00301944"/>
    <w:p w14:paraId="0F4C3E2B" w14:textId="1923EE82" w:rsidR="00531A54" w:rsidRDefault="00531A54" w:rsidP="00301944"/>
    <w:p w14:paraId="500F0449" w14:textId="66F21DF3" w:rsidR="003737F9" w:rsidRDefault="003737F9" w:rsidP="00301944"/>
    <w:p w14:paraId="351B90E7" w14:textId="47B16F83" w:rsidR="00FA465A" w:rsidRDefault="00FA465A" w:rsidP="00301944"/>
    <w:p w14:paraId="40A99DAD" w14:textId="4612DD2C" w:rsidR="00FA465A" w:rsidRDefault="00FA465A" w:rsidP="00301944"/>
    <w:p w14:paraId="5CBBCD54" w14:textId="613C16EA" w:rsidR="00FA465A" w:rsidRDefault="00FA465A" w:rsidP="00301944"/>
    <w:p w14:paraId="594808EA" w14:textId="6740C8C9" w:rsidR="00F921B8" w:rsidRDefault="00F921B8" w:rsidP="00301944"/>
    <w:p w14:paraId="3B63BDDB" w14:textId="7C77578B" w:rsidR="00F921B8" w:rsidRDefault="00F921B8" w:rsidP="00301944"/>
    <w:p w14:paraId="0966594C" w14:textId="6B66303C" w:rsidR="00F921B8" w:rsidRDefault="00F921B8" w:rsidP="00301944"/>
    <w:p w14:paraId="764B8994" w14:textId="15BE207D" w:rsidR="00694060" w:rsidRDefault="00694060" w:rsidP="00301944"/>
    <w:p w14:paraId="68310BF1" w14:textId="73A83A41" w:rsidR="00830EE8" w:rsidRDefault="00830EE8" w:rsidP="00830EE8">
      <w:pPr>
        <w:pStyle w:val="Caption"/>
        <w:keepNext/>
      </w:pPr>
      <w:r>
        <w:rPr>
          <w:b/>
          <w:bCs/>
          <w:i w:val="0"/>
          <w:iCs w:val="0"/>
          <w:color w:val="auto"/>
          <w:sz w:val="20"/>
          <w:szCs w:val="20"/>
        </w:rPr>
        <w:t xml:space="preserve">Supp. </w:t>
      </w:r>
      <w:r w:rsidRPr="00E03890">
        <w:rPr>
          <w:b/>
          <w:bCs/>
          <w:i w:val="0"/>
          <w:iCs w:val="0"/>
          <w:color w:val="auto"/>
          <w:sz w:val="20"/>
          <w:szCs w:val="20"/>
        </w:rPr>
        <w:t xml:space="preserve">Table </w:t>
      </w:r>
      <w:r w:rsidR="00D668D1">
        <w:rPr>
          <w:b/>
          <w:bCs/>
          <w:i w:val="0"/>
          <w:iCs w:val="0"/>
          <w:color w:val="auto"/>
          <w:sz w:val="20"/>
          <w:szCs w:val="20"/>
        </w:rPr>
        <w:t>3</w:t>
      </w:r>
      <w:r>
        <w:rPr>
          <w:b/>
          <w:bCs/>
          <w:i w:val="0"/>
          <w:iCs w:val="0"/>
          <w:color w:val="auto"/>
          <w:sz w:val="20"/>
          <w:szCs w:val="20"/>
        </w:rPr>
        <w:t xml:space="preserve">. </w:t>
      </w:r>
      <w:r>
        <w:rPr>
          <w:i w:val="0"/>
          <w:iCs w:val="0"/>
          <w:color w:val="auto"/>
          <w:sz w:val="20"/>
          <w:szCs w:val="20"/>
        </w:rPr>
        <w:t xml:space="preserve">SNPs associated with PC1 </w:t>
      </w:r>
      <w:r w:rsidR="00D668D1">
        <w:rPr>
          <w:i w:val="0"/>
          <w:iCs w:val="0"/>
          <w:color w:val="auto"/>
          <w:sz w:val="20"/>
          <w:szCs w:val="20"/>
        </w:rPr>
        <w:t>that were outliers</w:t>
      </w:r>
      <w:r>
        <w:rPr>
          <w:i w:val="0"/>
          <w:iCs w:val="0"/>
          <w:color w:val="auto"/>
          <w:sz w:val="20"/>
          <w:szCs w:val="20"/>
        </w:rPr>
        <w:t xml:space="preserve"> with respect to population structure (p-value &lt; 1x10</w:t>
      </w:r>
      <w:r>
        <w:rPr>
          <w:i w:val="0"/>
          <w:iCs w:val="0"/>
          <w:color w:val="auto"/>
          <w:sz w:val="20"/>
          <w:szCs w:val="20"/>
          <w:vertAlign w:val="superscript"/>
        </w:rPr>
        <w:t>-6</w:t>
      </w:r>
      <w:r>
        <w:rPr>
          <w:i w:val="0"/>
          <w:iCs w:val="0"/>
          <w:color w:val="auto"/>
          <w:sz w:val="20"/>
          <w:szCs w:val="20"/>
        </w:rPr>
        <w:t>)</w:t>
      </w:r>
    </w:p>
    <w:tbl>
      <w:tblPr>
        <w:tblStyle w:val="TableGrid"/>
        <w:tblW w:w="10603" w:type="dxa"/>
        <w:tblInd w:w="-147" w:type="dxa"/>
        <w:tblLook w:val="04A0" w:firstRow="1" w:lastRow="0" w:firstColumn="1" w:lastColumn="0" w:noHBand="0" w:noVBand="1"/>
      </w:tblPr>
      <w:tblGrid>
        <w:gridCol w:w="690"/>
        <w:gridCol w:w="1034"/>
        <w:gridCol w:w="1728"/>
        <w:gridCol w:w="1776"/>
        <w:gridCol w:w="1010"/>
        <w:gridCol w:w="992"/>
        <w:gridCol w:w="1417"/>
        <w:gridCol w:w="1956"/>
      </w:tblGrid>
      <w:tr w:rsidR="00830EE8" w:rsidRPr="00CA200D" w14:paraId="5A377772" w14:textId="77777777" w:rsidTr="008D7421">
        <w:trPr>
          <w:trHeight w:val="290"/>
        </w:trPr>
        <w:tc>
          <w:tcPr>
            <w:tcW w:w="690" w:type="dxa"/>
            <w:shd w:val="clear" w:color="auto" w:fill="D9D9D9" w:themeFill="background1" w:themeFillShade="D9"/>
            <w:noWrap/>
          </w:tcPr>
          <w:p w14:paraId="18452250" w14:textId="77777777" w:rsidR="00830EE8" w:rsidRPr="00CA200D" w:rsidRDefault="00830EE8" w:rsidP="008D7421">
            <w:pPr>
              <w:rPr>
                <w:sz w:val="20"/>
                <w:szCs w:val="20"/>
              </w:rPr>
            </w:pPr>
            <w:r w:rsidRPr="00CA200D">
              <w:rPr>
                <w:rFonts w:ascii="Calibri" w:eastAsia="Times New Roman" w:hAnsi="Calibri" w:cs="Calibri"/>
                <w:color w:val="000000"/>
                <w:sz w:val="20"/>
                <w:szCs w:val="20"/>
                <w:lang w:eastAsia="en-GB"/>
              </w:rPr>
              <w:t>No.</w:t>
            </w:r>
          </w:p>
        </w:tc>
        <w:tc>
          <w:tcPr>
            <w:tcW w:w="1034" w:type="dxa"/>
            <w:shd w:val="clear" w:color="auto" w:fill="D9D9D9" w:themeFill="background1" w:themeFillShade="D9"/>
            <w:noWrap/>
          </w:tcPr>
          <w:p w14:paraId="2F422224" w14:textId="77777777" w:rsidR="00830EE8" w:rsidRPr="00CA200D" w:rsidRDefault="00830EE8" w:rsidP="008D7421">
            <w:pPr>
              <w:rPr>
                <w:sz w:val="20"/>
                <w:szCs w:val="20"/>
              </w:rPr>
            </w:pPr>
            <w:r w:rsidRPr="00CA200D">
              <w:rPr>
                <w:rFonts w:ascii="Calibri" w:eastAsia="Times New Roman" w:hAnsi="Calibri" w:cs="Calibri"/>
                <w:sz w:val="20"/>
                <w:szCs w:val="20"/>
                <w:lang w:eastAsia="en-GB"/>
              </w:rPr>
              <w:t>SNP No.</w:t>
            </w:r>
          </w:p>
        </w:tc>
        <w:tc>
          <w:tcPr>
            <w:tcW w:w="1728" w:type="dxa"/>
            <w:shd w:val="clear" w:color="auto" w:fill="D9D9D9" w:themeFill="background1" w:themeFillShade="D9"/>
            <w:noWrap/>
          </w:tcPr>
          <w:p w14:paraId="17249912" w14:textId="77777777" w:rsidR="00830EE8" w:rsidRPr="00CA200D" w:rsidRDefault="00830EE8" w:rsidP="008D7421">
            <w:pPr>
              <w:rPr>
                <w:sz w:val="20"/>
                <w:szCs w:val="20"/>
              </w:rPr>
            </w:pPr>
            <w:r w:rsidRPr="00CA200D">
              <w:rPr>
                <w:rFonts w:ascii="Calibri" w:eastAsia="Times New Roman" w:hAnsi="Calibri" w:cs="Calibri"/>
                <w:sz w:val="20"/>
                <w:szCs w:val="20"/>
                <w:lang w:eastAsia="en-GB"/>
              </w:rPr>
              <w:t xml:space="preserve">Chromosome </w:t>
            </w:r>
          </w:p>
        </w:tc>
        <w:tc>
          <w:tcPr>
            <w:tcW w:w="1776" w:type="dxa"/>
            <w:shd w:val="clear" w:color="auto" w:fill="D9D9D9" w:themeFill="background1" w:themeFillShade="D9"/>
            <w:noWrap/>
          </w:tcPr>
          <w:p w14:paraId="721100C8" w14:textId="404C49DB" w:rsidR="00830EE8" w:rsidRPr="00CA200D" w:rsidRDefault="00830EE8" w:rsidP="008D7421">
            <w:pPr>
              <w:rPr>
                <w:sz w:val="20"/>
                <w:szCs w:val="20"/>
              </w:rPr>
            </w:pPr>
            <w:r w:rsidRPr="00CA200D">
              <w:rPr>
                <w:rFonts w:ascii="Calibri" w:eastAsia="Times New Roman" w:hAnsi="Calibri" w:cs="Calibri"/>
                <w:sz w:val="20"/>
                <w:szCs w:val="20"/>
                <w:lang w:eastAsia="en-GB"/>
              </w:rPr>
              <w:t>Position (bp)</w:t>
            </w:r>
          </w:p>
        </w:tc>
        <w:tc>
          <w:tcPr>
            <w:tcW w:w="1010" w:type="dxa"/>
            <w:shd w:val="clear" w:color="auto" w:fill="D9D9D9" w:themeFill="background1" w:themeFillShade="D9"/>
            <w:noWrap/>
          </w:tcPr>
          <w:p w14:paraId="1157F02C" w14:textId="77777777" w:rsidR="00830EE8" w:rsidRPr="00CA200D" w:rsidRDefault="00830EE8" w:rsidP="008D7421">
            <w:pPr>
              <w:rPr>
                <w:sz w:val="20"/>
                <w:szCs w:val="20"/>
              </w:rPr>
            </w:pPr>
            <w:r w:rsidRPr="00CA200D">
              <w:rPr>
                <w:rFonts w:ascii="Calibri" w:eastAsia="Times New Roman" w:hAnsi="Calibri" w:cs="Calibri"/>
                <w:sz w:val="20"/>
                <w:szCs w:val="20"/>
                <w:lang w:eastAsia="en-GB"/>
              </w:rPr>
              <w:t>Allele 1</w:t>
            </w:r>
          </w:p>
        </w:tc>
        <w:tc>
          <w:tcPr>
            <w:tcW w:w="992" w:type="dxa"/>
            <w:shd w:val="clear" w:color="auto" w:fill="D9D9D9" w:themeFill="background1" w:themeFillShade="D9"/>
            <w:noWrap/>
          </w:tcPr>
          <w:p w14:paraId="75A570AB" w14:textId="77777777" w:rsidR="00830EE8" w:rsidRPr="00CA200D" w:rsidRDefault="00830EE8" w:rsidP="008D7421">
            <w:pPr>
              <w:rPr>
                <w:sz w:val="20"/>
                <w:szCs w:val="20"/>
              </w:rPr>
            </w:pPr>
            <w:r w:rsidRPr="00CA200D">
              <w:rPr>
                <w:rFonts w:ascii="Calibri" w:eastAsia="Times New Roman" w:hAnsi="Calibri" w:cs="Calibri"/>
                <w:sz w:val="20"/>
                <w:szCs w:val="20"/>
                <w:lang w:eastAsia="en-GB"/>
              </w:rPr>
              <w:t>Allele 2</w:t>
            </w:r>
          </w:p>
        </w:tc>
        <w:tc>
          <w:tcPr>
            <w:tcW w:w="1417" w:type="dxa"/>
            <w:shd w:val="clear" w:color="auto" w:fill="D9D9D9" w:themeFill="background1" w:themeFillShade="D9"/>
            <w:noWrap/>
          </w:tcPr>
          <w:p w14:paraId="66E04229" w14:textId="77777777" w:rsidR="00830EE8" w:rsidRPr="00CA200D" w:rsidRDefault="00830EE8" w:rsidP="008D7421">
            <w:pPr>
              <w:rPr>
                <w:sz w:val="20"/>
                <w:szCs w:val="20"/>
              </w:rPr>
            </w:pPr>
            <w:r w:rsidRPr="00CA200D">
              <w:rPr>
                <w:rFonts w:ascii="Calibri" w:eastAsia="Times New Roman" w:hAnsi="Calibri" w:cs="Calibri"/>
                <w:sz w:val="20"/>
                <w:szCs w:val="20"/>
                <w:lang w:eastAsia="en-GB"/>
              </w:rPr>
              <w:t>Principal component</w:t>
            </w:r>
          </w:p>
        </w:tc>
        <w:tc>
          <w:tcPr>
            <w:tcW w:w="1956" w:type="dxa"/>
            <w:shd w:val="clear" w:color="auto" w:fill="D9D9D9" w:themeFill="background1" w:themeFillShade="D9"/>
          </w:tcPr>
          <w:p w14:paraId="44570A6B" w14:textId="77777777" w:rsidR="00830EE8" w:rsidRPr="00CA200D" w:rsidRDefault="00830EE8" w:rsidP="008D7421">
            <w:pPr>
              <w:rPr>
                <w:rFonts w:ascii="Calibri" w:eastAsia="Times New Roman" w:hAnsi="Calibri" w:cs="Calibri"/>
                <w:sz w:val="20"/>
                <w:szCs w:val="20"/>
                <w:lang w:eastAsia="en-GB"/>
              </w:rPr>
            </w:pPr>
            <w:r w:rsidRPr="00CA200D">
              <w:rPr>
                <w:rFonts w:ascii="Calibri" w:eastAsia="Times New Roman" w:hAnsi="Calibri" w:cs="Calibri"/>
                <w:sz w:val="20"/>
                <w:szCs w:val="20"/>
                <w:lang w:eastAsia="en-GB"/>
              </w:rPr>
              <w:t>P-value</w:t>
            </w:r>
          </w:p>
        </w:tc>
      </w:tr>
      <w:tr w:rsidR="00830EE8" w:rsidRPr="00CA200D" w14:paraId="75388C99" w14:textId="77777777" w:rsidTr="008D7421">
        <w:trPr>
          <w:trHeight w:val="315"/>
        </w:trPr>
        <w:tc>
          <w:tcPr>
            <w:tcW w:w="690" w:type="dxa"/>
            <w:noWrap/>
            <w:hideMark/>
          </w:tcPr>
          <w:p w14:paraId="1CEE42AF" w14:textId="77777777" w:rsidR="00830EE8" w:rsidRPr="00CA200D" w:rsidRDefault="00830EE8" w:rsidP="008D742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1</w:t>
            </w:r>
          </w:p>
        </w:tc>
        <w:tc>
          <w:tcPr>
            <w:tcW w:w="1034" w:type="dxa"/>
            <w:noWrap/>
            <w:hideMark/>
          </w:tcPr>
          <w:p w14:paraId="7B80E71F" w14:textId="77777777" w:rsidR="00830EE8" w:rsidRPr="00CA200D" w:rsidRDefault="00830EE8" w:rsidP="008D742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2022</w:t>
            </w:r>
          </w:p>
        </w:tc>
        <w:tc>
          <w:tcPr>
            <w:tcW w:w="1728" w:type="dxa"/>
            <w:noWrap/>
            <w:hideMark/>
          </w:tcPr>
          <w:p w14:paraId="1B2F8F45" w14:textId="77777777" w:rsidR="00830EE8" w:rsidRPr="00CA200D" w:rsidRDefault="00830EE8" w:rsidP="008D742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B2</w:t>
            </w:r>
          </w:p>
        </w:tc>
        <w:tc>
          <w:tcPr>
            <w:tcW w:w="1776" w:type="dxa"/>
            <w:noWrap/>
            <w:hideMark/>
          </w:tcPr>
          <w:p w14:paraId="0A97F90D" w14:textId="77777777" w:rsidR="00830EE8" w:rsidRPr="00CA200D" w:rsidRDefault="00830EE8" w:rsidP="008D742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52989424</w:t>
            </w:r>
          </w:p>
        </w:tc>
        <w:tc>
          <w:tcPr>
            <w:tcW w:w="1010" w:type="dxa"/>
            <w:noWrap/>
            <w:hideMark/>
          </w:tcPr>
          <w:p w14:paraId="033A16EE" w14:textId="77777777" w:rsidR="00830EE8" w:rsidRPr="00CA200D" w:rsidRDefault="00830EE8" w:rsidP="008D742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G</w:t>
            </w:r>
          </w:p>
        </w:tc>
        <w:tc>
          <w:tcPr>
            <w:tcW w:w="992" w:type="dxa"/>
            <w:noWrap/>
            <w:hideMark/>
          </w:tcPr>
          <w:p w14:paraId="668E6C92" w14:textId="77777777" w:rsidR="00830EE8" w:rsidRPr="00CA200D" w:rsidRDefault="00830EE8" w:rsidP="008D742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T</w:t>
            </w:r>
          </w:p>
        </w:tc>
        <w:tc>
          <w:tcPr>
            <w:tcW w:w="1417" w:type="dxa"/>
            <w:noWrap/>
            <w:hideMark/>
          </w:tcPr>
          <w:p w14:paraId="00E7FB28" w14:textId="77777777" w:rsidR="00830EE8" w:rsidRPr="00CA200D" w:rsidRDefault="00830EE8" w:rsidP="008D742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1</w:t>
            </w:r>
          </w:p>
        </w:tc>
        <w:tc>
          <w:tcPr>
            <w:tcW w:w="1956" w:type="dxa"/>
          </w:tcPr>
          <w:p w14:paraId="5E9AD70A" w14:textId="77777777" w:rsidR="00830EE8" w:rsidRPr="00CA200D" w:rsidRDefault="00830EE8" w:rsidP="008D7421">
            <w:pPr>
              <w:rPr>
                <w:rFonts w:ascii="Calibri" w:hAnsi="Calibri" w:cs="Calibri"/>
                <w:color w:val="000000"/>
                <w:sz w:val="20"/>
                <w:szCs w:val="20"/>
                <w:vertAlign w:val="superscript"/>
              </w:rPr>
            </w:pPr>
            <w:r w:rsidRPr="00CA200D">
              <w:rPr>
                <w:rFonts w:ascii="Calibri" w:hAnsi="Calibri" w:cs="Calibri"/>
                <w:color w:val="000000"/>
                <w:sz w:val="20"/>
                <w:szCs w:val="20"/>
              </w:rPr>
              <w:t>1.403 x 10</w:t>
            </w:r>
            <w:r w:rsidRPr="00CA200D">
              <w:rPr>
                <w:rFonts w:ascii="Calibri" w:hAnsi="Calibri" w:cs="Calibri"/>
                <w:color w:val="000000"/>
                <w:sz w:val="20"/>
                <w:szCs w:val="20"/>
                <w:vertAlign w:val="superscript"/>
              </w:rPr>
              <w:t>-11</w:t>
            </w:r>
          </w:p>
        </w:tc>
      </w:tr>
      <w:tr w:rsidR="00BB29B1" w:rsidRPr="00CA200D" w14:paraId="3BC36867" w14:textId="77777777" w:rsidTr="00BB29B1">
        <w:trPr>
          <w:trHeight w:val="315"/>
        </w:trPr>
        <w:tc>
          <w:tcPr>
            <w:tcW w:w="690" w:type="dxa"/>
            <w:noWrap/>
            <w:hideMark/>
          </w:tcPr>
          <w:p w14:paraId="1576B974" w14:textId="77777777"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2</w:t>
            </w:r>
          </w:p>
        </w:tc>
        <w:tc>
          <w:tcPr>
            <w:tcW w:w="1034" w:type="dxa"/>
            <w:noWrap/>
          </w:tcPr>
          <w:p w14:paraId="06B551F7" w14:textId="16A0F7C4"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5147</w:t>
            </w:r>
          </w:p>
        </w:tc>
        <w:tc>
          <w:tcPr>
            <w:tcW w:w="1728" w:type="dxa"/>
            <w:noWrap/>
          </w:tcPr>
          <w:p w14:paraId="75161465" w14:textId="384DC5E3"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D4</w:t>
            </w:r>
          </w:p>
        </w:tc>
        <w:tc>
          <w:tcPr>
            <w:tcW w:w="1776" w:type="dxa"/>
            <w:noWrap/>
          </w:tcPr>
          <w:p w14:paraId="6B195236" w14:textId="1AAD6B56"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75300817</w:t>
            </w:r>
          </w:p>
        </w:tc>
        <w:tc>
          <w:tcPr>
            <w:tcW w:w="1010" w:type="dxa"/>
            <w:noWrap/>
          </w:tcPr>
          <w:p w14:paraId="4573D4A2" w14:textId="09FB7BDE"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G</w:t>
            </w:r>
          </w:p>
        </w:tc>
        <w:tc>
          <w:tcPr>
            <w:tcW w:w="992" w:type="dxa"/>
            <w:noWrap/>
          </w:tcPr>
          <w:p w14:paraId="07B11DCD" w14:textId="0FCB9AEA"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A</w:t>
            </w:r>
          </w:p>
        </w:tc>
        <w:tc>
          <w:tcPr>
            <w:tcW w:w="1417" w:type="dxa"/>
            <w:noWrap/>
          </w:tcPr>
          <w:p w14:paraId="30D0F7DF" w14:textId="1102BD61"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1</w:t>
            </w:r>
          </w:p>
        </w:tc>
        <w:tc>
          <w:tcPr>
            <w:tcW w:w="1956" w:type="dxa"/>
          </w:tcPr>
          <w:p w14:paraId="5BC1FAE7" w14:textId="3127F8D2" w:rsidR="00BB29B1" w:rsidRPr="00CA200D" w:rsidRDefault="00BB29B1" w:rsidP="00BB29B1">
            <w:pPr>
              <w:rPr>
                <w:rFonts w:ascii="Calibri" w:hAnsi="Calibri" w:cs="Calibri"/>
                <w:color w:val="000000"/>
                <w:sz w:val="20"/>
                <w:szCs w:val="20"/>
                <w:vertAlign w:val="superscript"/>
              </w:rPr>
            </w:pPr>
            <w:r w:rsidRPr="00CA200D">
              <w:rPr>
                <w:rFonts w:ascii="Calibri" w:hAnsi="Calibri" w:cs="Calibri"/>
                <w:color w:val="000000"/>
                <w:sz w:val="20"/>
                <w:szCs w:val="20"/>
              </w:rPr>
              <w:t>1.991 x 10</w:t>
            </w:r>
            <w:r w:rsidRPr="00CA200D">
              <w:rPr>
                <w:rFonts w:ascii="Calibri" w:hAnsi="Calibri" w:cs="Calibri"/>
                <w:color w:val="000000"/>
                <w:sz w:val="20"/>
                <w:szCs w:val="20"/>
                <w:vertAlign w:val="superscript"/>
              </w:rPr>
              <w:t>-7</w:t>
            </w:r>
          </w:p>
        </w:tc>
      </w:tr>
      <w:tr w:rsidR="00BB29B1" w:rsidRPr="00CA200D" w14:paraId="11AA79C1" w14:textId="77777777" w:rsidTr="00BB29B1">
        <w:trPr>
          <w:trHeight w:val="315"/>
        </w:trPr>
        <w:tc>
          <w:tcPr>
            <w:tcW w:w="690" w:type="dxa"/>
            <w:noWrap/>
            <w:hideMark/>
          </w:tcPr>
          <w:p w14:paraId="52891441" w14:textId="77777777"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3</w:t>
            </w:r>
          </w:p>
        </w:tc>
        <w:tc>
          <w:tcPr>
            <w:tcW w:w="1034" w:type="dxa"/>
            <w:noWrap/>
          </w:tcPr>
          <w:p w14:paraId="6FDADD79" w14:textId="45CDABDD"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5885</w:t>
            </w:r>
          </w:p>
        </w:tc>
        <w:tc>
          <w:tcPr>
            <w:tcW w:w="1728" w:type="dxa"/>
            <w:noWrap/>
          </w:tcPr>
          <w:p w14:paraId="3A6F5F52" w14:textId="7E471C97"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E3</w:t>
            </w:r>
          </w:p>
        </w:tc>
        <w:tc>
          <w:tcPr>
            <w:tcW w:w="1776" w:type="dxa"/>
            <w:noWrap/>
          </w:tcPr>
          <w:p w14:paraId="5DA8AA13" w14:textId="0920CEDC"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20260711</w:t>
            </w:r>
          </w:p>
        </w:tc>
        <w:tc>
          <w:tcPr>
            <w:tcW w:w="1010" w:type="dxa"/>
            <w:noWrap/>
          </w:tcPr>
          <w:p w14:paraId="2A917A36" w14:textId="4AAC8718"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A</w:t>
            </w:r>
          </w:p>
        </w:tc>
        <w:tc>
          <w:tcPr>
            <w:tcW w:w="992" w:type="dxa"/>
            <w:noWrap/>
          </w:tcPr>
          <w:p w14:paraId="2A0A4542" w14:textId="57C76DE6"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G</w:t>
            </w:r>
          </w:p>
        </w:tc>
        <w:tc>
          <w:tcPr>
            <w:tcW w:w="1417" w:type="dxa"/>
            <w:noWrap/>
          </w:tcPr>
          <w:p w14:paraId="670FAE12" w14:textId="18CFE3A7" w:rsidR="00BB29B1" w:rsidRPr="00CA200D" w:rsidRDefault="00BB29B1" w:rsidP="00BB29B1">
            <w:pPr>
              <w:rPr>
                <w:rFonts w:ascii="Calibri" w:eastAsia="Times New Roman" w:hAnsi="Calibri" w:cs="Calibri"/>
                <w:color w:val="000000"/>
                <w:sz w:val="20"/>
                <w:szCs w:val="20"/>
                <w:lang w:eastAsia="en-GB"/>
              </w:rPr>
            </w:pPr>
            <w:r w:rsidRPr="00CA200D">
              <w:rPr>
                <w:rFonts w:ascii="Calibri" w:eastAsia="Times New Roman" w:hAnsi="Calibri" w:cs="Calibri"/>
                <w:color w:val="000000"/>
                <w:sz w:val="20"/>
                <w:szCs w:val="20"/>
                <w:lang w:eastAsia="en-GB"/>
              </w:rPr>
              <w:t>1</w:t>
            </w:r>
          </w:p>
        </w:tc>
        <w:tc>
          <w:tcPr>
            <w:tcW w:w="1956" w:type="dxa"/>
          </w:tcPr>
          <w:p w14:paraId="5F95D21D" w14:textId="7A5D4200" w:rsidR="00BB29B1" w:rsidRPr="00CA200D" w:rsidRDefault="00BB29B1" w:rsidP="00BB29B1">
            <w:pPr>
              <w:rPr>
                <w:rFonts w:ascii="Calibri" w:hAnsi="Calibri" w:cs="Calibri"/>
                <w:color w:val="000000"/>
                <w:sz w:val="20"/>
                <w:szCs w:val="20"/>
                <w:vertAlign w:val="superscript"/>
              </w:rPr>
            </w:pPr>
            <w:r w:rsidRPr="00CA200D">
              <w:rPr>
                <w:rFonts w:ascii="Calibri" w:hAnsi="Calibri" w:cs="Calibri"/>
                <w:color w:val="000000"/>
                <w:sz w:val="20"/>
                <w:szCs w:val="20"/>
              </w:rPr>
              <w:t>1.794 x 10</w:t>
            </w:r>
            <w:r w:rsidRPr="00CA200D">
              <w:rPr>
                <w:rFonts w:ascii="Calibri" w:hAnsi="Calibri" w:cs="Calibri"/>
                <w:color w:val="000000"/>
                <w:sz w:val="20"/>
                <w:szCs w:val="20"/>
                <w:vertAlign w:val="superscript"/>
              </w:rPr>
              <w:t>-7</w:t>
            </w:r>
          </w:p>
        </w:tc>
      </w:tr>
    </w:tbl>
    <w:p w14:paraId="7AB43A8A" w14:textId="5420365D" w:rsidR="00830EE8" w:rsidRDefault="00830EE8" w:rsidP="00301944"/>
    <w:p w14:paraId="72D278EE" w14:textId="77777777" w:rsidR="005160A9" w:rsidRDefault="005160A9" w:rsidP="00301944"/>
    <w:p w14:paraId="31F0C83F" w14:textId="2D88C0A1" w:rsidR="00765DCD" w:rsidRDefault="0096564D" w:rsidP="00301944">
      <w:pPr>
        <w:rPr>
          <w:u w:val="single"/>
        </w:rPr>
      </w:pPr>
      <w:r w:rsidRPr="00EA09AF">
        <w:rPr>
          <w:u w:val="single"/>
        </w:rPr>
        <w:t>References</w:t>
      </w:r>
    </w:p>
    <w:p w14:paraId="7252AC3D" w14:textId="1301F275" w:rsidR="00BC32FB" w:rsidRPr="00BC32FB" w:rsidRDefault="00BC32FB" w:rsidP="00BC32FB">
      <w:proofErr w:type="spellStart"/>
      <w:r w:rsidRPr="00BC32FB">
        <w:t>Csillery</w:t>
      </w:r>
      <w:proofErr w:type="spellEnd"/>
      <w:r w:rsidRPr="00BC32FB">
        <w:t xml:space="preserve">, K., Francois, O. and Blum, M. G. B. (2012), </w:t>
      </w:r>
      <w:proofErr w:type="spellStart"/>
      <w:r w:rsidRPr="00BC32FB">
        <w:t>abc</w:t>
      </w:r>
      <w:proofErr w:type="spellEnd"/>
      <w:r w:rsidRPr="00BC32FB">
        <w:t xml:space="preserve">: </w:t>
      </w:r>
      <w:proofErr w:type="gramStart"/>
      <w:r w:rsidRPr="00BC32FB">
        <w:t>an</w:t>
      </w:r>
      <w:proofErr w:type="gramEnd"/>
      <w:r w:rsidRPr="00BC32FB">
        <w:t xml:space="preserve"> R package for approximate Bayesian computation (ABC). Methods in Ecology and Evolution 3: 475-479.</w:t>
      </w:r>
    </w:p>
    <w:p w14:paraId="4418BCA0" w14:textId="42B65DF6" w:rsidR="0096564D" w:rsidRDefault="004A4700" w:rsidP="004A4700">
      <w:r>
        <w:t xml:space="preserve">Loader, C., (2013) </w:t>
      </w:r>
      <w:proofErr w:type="spellStart"/>
      <w:r>
        <w:t>locfit</w:t>
      </w:r>
      <w:proofErr w:type="spellEnd"/>
      <w:r>
        <w:t xml:space="preserve">: Local regression, likelihood and density estimation.  R package version 1.5-9.1. </w:t>
      </w:r>
      <w:hyperlink r:id="rId51" w:history="1">
        <w:r w:rsidRPr="00424683">
          <w:rPr>
            <w:rStyle w:val="Hyperlink"/>
          </w:rPr>
          <w:t>https://CRAN.R-project.org/package=locfit</w:t>
        </w:r>
      </w:hyperlink>
      <w:r>
        <w:t xml:space="preserve"> </w:t>
      </w:r>
    </w:p>
    <w:p w14:paraId="693F715E" w14:textId="747BF0E6" w:rsidR="00BD66E4" w:rsidRDefault="00BD66E4" w:rsidP="00BD66E4">
      <w:pPr>
        <w:spacing w:before="240"/>
      </w:pPr>
      <w:r>
        <w:t>Silverman, B. W., Density estimation for statistics and data analysis. Routledge, 2018.</w:t>
      </w:r>
    </w:p>
    <w:p w14:paraId="415ED36D" w14:textId="1D42734B" w:rsidR="004A4700" w:rsidRDefault="007E0805" w:rsidP="007E0805">
      <w:r>
        <w:t xml:space="preserve">Wei, T., </w:t>
      </w:r>
      <w:proofErr w:type="spellStart"/>
      <w:r>
        <w:t>Simko</w:t>
      </w:r>
      <w:proofErr w:type="spellEnd"/>
      <w:r>
        <w:t>, V</w:t>
      </w:r>
      <w:r w:rsidR="00D86D4E">
        <w:t>.</w:t>
      </w:r>
      <w:r>
        <w:t xml:space="preserve"> (2017). R package "</w:t>
      </w:r>
      <w:proofErr w:type="spellStart"/>
      <w:r>
        <w:t>corrplot</w:t>
      </w:r>
      <w:proofErr w:type="spellEnd"/>
      <w:r>
        <w:t xml:space="preserve">": Visualization of a </w:t>
      </w:r>
      <w:r w:rsidR="00D86D4E">
        <w:t>c</w:t>
      </w:r>
      <w:r>
        <w:t xml:space="preserve">orrelation </w:t>
      </w:r>
      <w:r w:rsidR="00D86D4E">
        <w:t>m</w:t>
      </w:r>
      <w:r>
        <w:t>atrix (</w:t>
      </w:r>
      <w:r w:rsidR="00D86D4E">
        <w:t>v</w:t>
      </w:r>
      <w:r>
        <w:t xml:space="preserve">ersion 0.84). Available from </w:t>
      </w:r>
      <w:hyperlink r:id="rId52" w:history="1">
        <w:r w:rsidRPr="00424683">
          <w:rPr>
            <w:rStyle w:val="Hyperlink"/>
          </w:rPr>
          <w:t>https://github.com/taiyun/corrplot</w:t>
        </w:r>
      </w:hyperlink>
      <w:r>
        <w:t xml:space="preserve"> </w:t>
      </w:r>
    </w:p>
    <w:sectPr w:rsidR="004A4700" w:rsidSect="007E45D8">
      <w:pgSz w:w="16838" w:h="11906" w:orient="landscape"/>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imon Aeschbacher" w:date="2021-03-24T08:02:00Z" w:initials="SA">
    <w:p w14:paraId="321447EF" w14:textId="77777777" w:rsidR="00B06E6F" w:rsidRDefault="00B06E6F">
      <w:pPr>
        <w:pStyle w:val="CommentText"/>
      </w:pPr>
      <w:r>
        <w:rPr>
          <w:rStyle w:val="CommentReference"/>
        </w:rPr>
        <w:annotationRef/>
      </w:r>
      <w:r>
        <w:t>Supp. Figure 2:</w:t>
      </w:r>
    </w:p>
    <w:p w14:paraId="7838CE7F" w14:textId="77777777" w:rsidR="00B06E6F" w:rsidRDefault="00B06E6F">
      <w:pPr>
        <w:pStyle w:val="CommentText"/>
      </w:pPr>
    </w:p>
    <w:p w14:paraId="48D1EC12" w14:textId="322306F5" w:rsidR="00B06E6F" w:rsidRDefault="00B06E6F">
      <w:pPr>
        <w:pStyle w:val="CommentText"/>
      </w:pPr>
      <w:r>
        <w:t>C: Caption misses a title sentence.</w:t>
      </w:r>
    </w:p>
  </w:comment>
  <w:comment w:id="7" w:author="Simon Aeschbacher" w:date="2021-03-24T07:28:00Z" w:initials="SA">
    <w:p w14:paraId="0A203A48" w14:textId="369AD05B" w:rsidR="00B06E6F" w:rsidRDefault="008D7421">
      <w:pPr>
        <w:pStyle w:val="CommentText"/>
      </w:pPr>
      <w:r>
        <w:rPr>
          <w:rStyle w:val="CommentReference"/>
        </w:rPr>
        <w:annotationRef/>
      </w:r>
      <w:r w:rsidR="00B06E6F">
        <w:t>Supp. Figure 3:</w:t>
      </w:r>
    </w:p>
    <w:p w14:paraId="75CDAF54" w14:textId="6C3810B7" w:rsidR="00B06E6F" w:rsidRDefault="00B06E6F">
      <w:pPr>
        <w:pStyle w:val="CommentText"/>
      </w:pPr>
    </w:p>
    <w:p w14:paraId="3BF20403" w14:textId="11689FF8" w:rsidR="008D7421" w:rsidRDefault="008D7421">
      <w:pPr>
        <w:pStyle w:val="CommentText"/>
      </w:pPr>
      <w:r>
        <w:t>Remove “PLINK” from the y-axis label. In the caption</w:t>
      </w:r>
      <w:r w:rsidR="00233B70">
        <w:t xml:space="preserve"> here or in the main-text Methods</w:t>
      </w:r>
      <w:r>
        <w:t xml:space="preserve">, state which </w:t>
      </w:r>
      <w:r w:rsidR="00233B70">
        <w:t>flavour of inbreeding estimator was calculated with PLINK (there are multiple versions and the Methods currently do not state which one was used). Adding a reference would help.</w:t>
      </w:r>
    </w:p>
    <w:p w14:paraId="1FCAF8B7" w14:textId="6758B22E" w:rsidR="00233B70" w:rsidRDefault="00233B70">
      <w:pPr>
        <w:pStyle w:val="CommentText"/>
      </w:pPr>
    </w:p>
    <w:p w14:paraId="50B8725D" w14:textId="0348E87C" w:rsidR="00B06E6F" w:rsidRDefault="00B06E6F">
      <w:pPr>
        <w:pStyle w:val="CommentText"/>
      </w:pPr>
      <w:r>
        <w:t>C: Caption misses a title sentence.</w:t>
      </w:r>
    </w:p>
    <w:p w14:paraId="4F22064E" w14:textId="77777777" w:rsidR="00B06E6F" w:rsidRDefault="00B06E6F">
      <w:pPr>
        <w:pStyle w:val="CommentText"/>
      </w:pPr>
    </w:p>
    <w:p w14:paraId="2E7ED213" w14:textId="1D7F676B" w:rsidR="00233B70" w:rsidRDefault="00233B70">
      <w:pPr>
        <w:pStyle w:val="CommentText"/>
      </w:pPr>
      <w:r>
        <w:t>Last sentence of caption (S): Modify to “Inbreeding… PC3 to a statistically significant extent. However, there is a trend for a negative correlation between inbreeding and PC3.”</w:t>
      </w:r>
    </w:p>
  </w:comment>
  <w:comment w:id="8" w:author="Simon Aeschbacher" w:date="2021-03-24T07:39:00Z" w:initials="SA">
    <w:p w14:paraId="761760B0" w14:textId="77777777" w:rsidR="00233B70" w:rsidRDefault="00233B70">
      <w:pPr>
        <w:pStyle w:val="CommentText"/>
      </w:pPr>
      <w:r>
        <w:rPr>
          <w:rStyle w:val="CommentReference"/>
        </w:rPr>
        <w:annotationRef/>
      </w:r>
      <w:r>
        <w:t>Supp. Figure 4:</w:t>
      </w:r>
    </w:p>
    <w:p w14:paraId="6AFA157A" w14:textId="2F07313E" w:rsidR="00233B70" w:rsidRDefault="00233B70">
      <w:pPr>
        <w:pStyle w:val="CommentText"/>
      </w:pPr>
    </w:p>
    <w:p w14:paraId="41F8F124" w14:textId="6120F7DE" w:rsidR="00B06E6F" w:rsidRDefault="00B06E6F">
      <w:pPr>
        <w:pStyle w:val="CommentText"/>
      </w:pPr>
      <w:r>
        <w:t>C: Caption misses a title sentence.</w:t>
      </w:r>
    </w:p>
    <w:p w14:paraId="0A7DF286" w14:textId="77777777" w:rsidR="00B06E6F" w:rsidRDefault="00B06E6F">
      <w:pPr>
        <w:pStyle w:val="CommentText"/>
      </w:pPr>
    </w:p>
    <w:p w14:paraId="027B352B" w14:textId="2EB2ADCA" w:rsidR="00B06E6F" w:rsidRDefault="00233B70" w:rsidP="00CA07D9">
      <w:pPr>
        <w:pStyle w:val="CommentText"/>
      </w:pPr>
      <w:r>
        <w:t>B) C: From looking at the ADMIXTURE plot with K = 5, I conclude that the non-domestic ancestry component</w:t>
      </w:r>
      <w:r w:rsidR="00CA07D9">
        <w:t xml:space="preserve"> (yellow colour)</w:t>
      </w:r>
      <w:r>
        <w:t xml:space="preserve"> in wild-caught putative wildcats (</w:t>
      </w:r>
      <w:r w:rsidR="00CA07D9">
        <w:t>WILD</w:t>
      </w:r>
      <w:r>
        <w:t xml:space="preserve">) </w:t>
      </w:r>
      <w:r w:rsidR="00B06E6F">
        <w:t>is potentially underrepresented among the captive wildcats</w:t>
      </w:r>
      <w:r w:rsidR="00CA07D9">
        <w:t xml:space="preserve"> (CAPTIVE)</w:t>
      </w:r>
      <w:r w:rsidR="00B06E6F">
        <w:t xml:space="preserve">. On the other hand, those few </w:t>
      </w:r>
      <w:r w:rsidR="00CA07D9">
        <w:t>CAPTIVE individuals</w:t>
      </w:r>
      <w:r w:rsidR="00B06E6F">
        <w:t xml:space="preserve"> with a strong yellow ancestry component might be informative.</w:t>
      </w:r>
      <w:r w:rsidR="00CA07D9">
        <w:t xml:space="preserve"> I have multiple questions in this context:</w:t>
      </w:r>
    </w:p>
    <w:p w14:paraId="3A9D5310" w14:textId="77777777" w:rsidR="00CA07D9" w:rsidRDefault="00CA07D9" w:rsidP="00CA07D9">
      <w:pPr>
        <w:pStyle w:val="CommentText"/>
      </w:pPr>
    </w:p>
    <w:p w14:paraId="48F84FA3" w14:textId="74336513" w:rsidR="00CA07D9" w:rsidRDefault="00CA07D9" w:rsidP="00CA07D9">
      <w:pPr>
        <w:pStyle w:val="CommentText"/>
        <w:numPr>
          <w:ilvl w:val="0"/>
          <w:numId w:val="2"/>
        </w:numPr>
      </w:pPr>
      <w:r>
        <w:t xml:space="preserve"> </w:t>
      </w:r>
      <w:r w:rsidR="007047D1">
        <w:t xml:space="preserve">Are those CAPTIVE individuals with a yellow ancestry component the same individuals that </w:t>
      </w:r>
      <w:r w:rsidR="009A48A4">
        <w:t>also show a high purple (DOM-specific) component with K = 2 and/or a high sum of orange and purple components with K = 3 in Figure 1C? Or is the order of individuals along the x axis identical across plots shown in Supp. Figure 4B and Figure 1C?</w:t>
      </w:r>
    </w:p>
    <w:p w14:paraId="72B98395" w14:textId="78180113" w:rsidR="00CF3FE1" w:rsidRDefault="00CF3FE1" w:rsidP="00CA07D9">
      <w:pPr>
        <w:pStyle w:val="CommentText"/>
        <w:numPr>
          <w:ilvl w:val="0"/>
          <w:numId w:val="2"/>
        </w:numPr>
      </w:pPr>
      <w:r>
        <w:t xml:space="preserve"> How would Figure 1B look like with K = 5?</w:t>
      </w:r>
    </w:p>
    <w:p w14:paraId="765F7B48" w14:textId="77D586B2" w:rsidR="007047D1" w:rsidRDefault="007047D1" w:rsidP="00CA07D9">
      <w:pPr>
        <w:pStyle w:val="CommentText"/>
        <w:numPr>
          <w:ilvl w:val="0"/>
          <w:numId w:val="2"/>
        </w:numPr>
      </w:pPr>
      <w:r>
        <w:t xml:space="preserve"> If </w:t>
      </w:r>
      <w:proofErr w:type="spellStart"/>
      <w:r>
        <w:t>introgression</w:t>
      </w:r>
      <w:proofErr w:type="spellEnd"/>
      <w:r>
        <w:t xml:space="preserve"> from WILD to CAPTIVE had indeed happened (mig2 &gt; 0), one might expect CAPTIVE individuals with a yellow ancestry component to also feature some purple ancestry on average. However, this is not the case except for two such CAPTIVE individuals. </w:t>
      </w:r>
      <w:r w:rsidR="009A48A4">
        <w:t xml:space="preserve">Numbers seem too low for a statistical test, but I am nevertheless puzzled by this pattern. </w:t>
      </w:r>
    </w:p>
    <w:p w14:paraId="782F3B9A" w14:textId="65A78FE3" w:rsidR="007047D1" w:rsidRPr="004E632A" w:rsidRDefault="007047D1" w:rsidP="00CA07D9">
      <w:pPr>
        <w:pStyle w:val="CommentText"/>
        <w:numPr>
          <w:ilvl w:val="0"/>
          <w:numId w:val="2"/>
        </w:numPr>
        <w:rPr>
          <w:highlight w:val="yellow"/>
        </w:rPr>
      </w:pPr>
      <w:r>
        <w:t xml:space="preserve"> Studbook and geographic origin of CAPTIVE individuals with a yellow ancestry component.</w:t>
      </w:r>
      <w:r w:rsidR="004E632A">
        <w:t xml:space="preserve"> </w:t>
      </w:r>
      <w:r w:rsidR="004E632A" w:rsidRPr="004E632A">
        <w:rPr>
          <w:highlight w:val="yellow"/>
        </w:rPr>
        <w:t xml:space="preserve">TODO(Simon): Go </w:t>
      </w:r>
      <w:proofErr w:type="spellStart"/>
      <w:r w:rsidR="004E632A" w:rsidRPr="004E632A">
        <w:rPr>
          <w:highlight w:val="yellow"/>
        </w:rPr>
        <w:t>on</w:t>
      </w:r>
      <w:proofErr w:type="spellEnd"/>
      <w:r w:rsidR="004E632A" w:rsidRPr="004E632A">
        <w:rPr>
          <w:highlight w:val="yellow"/>
        </w:rPr>
        <w:t xml:space="preserve"> here.</w:t>
      </w:r>
    </w:p>
    <w:p w14:paraId="07C10FDB" w14:textId="5DC29694" w:rsidR="007047D1" w:rsidRDefault="007047D1" w:rsidP="00CA07D9">
      <w:pPr>
        <w:pStyle w:val="CommentText"/>
        <w:numPr>
          <w:ilvl w:val="0"/>
          <w:numId w:val="2"/>
        </w:numPr>
      </w:pPr>
      <w:r>
        <w:t xml:space="preserve"> </w:t>
      </w:r>
      <w:r w:rsidR="00D228CD">
        <w:t>Am I right in thinking that the founders of the CAPTIVE population originate from the entire UK, not only from Scotland?</w:t>
      </w:r>
    </w:p>
    <w:p w14:paraId="0D4D93D0" w14:textId="77777777" w:rsidR="00F710EC" w:rsidRDefault="00F710EC" w:rsidP="00F710EC">
      <w:pPr>
        <w:pStyle w:val="CommentText"/>
      </w:pPr>
    </w:p>
    <w:p w14:paraId="68E800F7" w14:textId="198D22EF" w:rsidR="00F710EC" w:rsidRDefault="00F710EC" w:rsidP="00F710EC">
      <w:pPr>
        <w:pStyle w:val="CommentText"/>
      </w:pPr>
      <w:r>
        <w:t>A related concern from comparing Supp. Figure 4 to Figure 1C is th</w:t>
      </w:r>
      <w:r w:rsidR="00EC17D7">
        <w:t xml:space="preserve">e apparent contrast between the cross-validation error plot suggesting K = 4 and K = 5 to be best, and the authors’ decision to consider a model under the assumption of K = 2. The authors acknowledge that their K = 2 approach neglected population structure within the CAPTIVE population, and I understand that it is difficult to model the causative process in a captive breeding program. Nevertheless, I suggest the authors </w:t>
      </w:r>
      <w:r w:rsidR="00CF3FE1">
        <w:t>look</w:t>
      </w:r>
      <w:r w:rsidR="00EC17D7">
        <w:t xml:space="preserve"> more into explaining parts of this structure (represented in the K = 5 ADMIXTURE plot) in terms of the studbook (breeding scheme, pedigree), and the geographic origin of founders of the CAPTIVE population.</w:t>
      </w:r>
      <w:r w:rsidR="00D228CD">
        <w:t xml:space="preserve"> At present, the results for K = 5 to me strongly argue against the demographic model</w:t>
      </w:r>
      <w:r w:rsidR="004E632A">
        <w:t>s</w:t>
      </w:r>
      <w:r w:rsidR="00D228CD">
        <w:t xml:space="preserve"> considered by the authors (</w:t>
      </w:r>
      <w:r w:rsidR="004E632A">
        <w:t>Supp. Fig. 5</w:t>
      </w:r>
      <w:r w:rsidR="00D228CD">
        <w:t>)</w:t>
      </w:r>
      <w:r w:rsidR="004E632A">
        <w:t>, which all assume no structure of the wild-living population</w:t>
      </w:r>
      <w:r w:rsidR="00D228CD">
        <w:t>.</w:t>
      </w:r>
    </w:p>
    <w:p w14:paraId="5681F05B" w14:textId="0FA440C7" w:rsidR="004E632A" w:rsidRDefault="004E632A" w:rsidP="00F710EC">
      <w:pPr>
        <w:pStyle w:val="CommentText"/>
        <w:rPr>
          <w:noProof/>
        </w:rPr>
      </w:pPr>
    </w:p>
    <w:p w14:paraId="2B55DEA6" w14:textId="5505C860" w:rsidR="004E632A" w:rsidRDefault="004E632A" w:rsidP="00F710EC">
      <w:pPr>
        <w:pStyle w:val="CommentText"/>
      </w:pPr>
      <w:r w:rsidRPr="004E632A">
        <w:rPr>
          <w:noProof/>
          <w:highlight w:val="yellow"/>
        </w:rPr>
        <w:t>TODO(Simon): Read Discussion</w:t>
      </w:r>
      <w:r w:rsidRPr="004E632A">
        <w:rPr>
          <w:noProof/>
          <w:highlight w:val="yellow"/>
        </w:rPr>
        <w:t xml:space="preserve"> agaiin to see how the authors </w:t>
      </w:r>
      <w:r w:rsidRPr="004E632A">
        <w:rPr>
          <w:noProof/>
          <w:highlight w:val="yellow"/>
        </w:rPr>
        <w:t>discuss these a</w:t>
      </w:r>
      <w:r w:rsidRPr="004E632A">
        <w:rPr>
          <w:noProof/>
          <w:highlight w:val="yellow"/>
        </w:rPr>
        <w:t>spects.</w:t>
      </w:r>
    </w:p>
    <w:p w14:paraId="0D88A9ED" w14:textId="77777777" w:rsidR="00EC17D7" w:rsidRDefault="00EC17D7" w:rsidP="00F710EC">
      <w:pPr>
        <w:pStyle w:val="CommentText"/>
      </w:pPr>
    </w:p>
    <w:p w14:paraId="5425E1C8" w14:textId="3F70BC44" w:rsidR="00EC17D7" w:rsidRDefault="00CF3FE1" w:rsidP="00F710EC">
      <w:pPr>
        <w:pStyle w:val="CommentText"/>
      </w:pPr>
      <w:r>
        <w:t xml:space="preserve">One hypothetical outcome of such an exercise might be that the Scottish wild population of wildcats is indeed structured (or was so until recently), that one sub-population of wild wildcats is represented by the yellow ancestry component in Supp. Figure 4B, and that </w:t>
      </w:r>
      <w:proofErr w:type="spellStart"/>
      <w:r>
        <w:t>introgression</w:t>
      </w:r>
      <w:proofErr w:type="spellEnd"/>
      <w:r>
        <w:t xml:space="preserve"> from domestic cats had happened predominantly into </w:t>
      </w:r>
      <w:proofErr w:type="spellStart"/>
      <w:proofErr w:type="gramStart"/>
      <w:r>
        <w:t>thi</w:t>
      </w:r>
      <w:proofErr w:type="spellEnd"/>
      <w:r>
        <w:t>s .</w:t>
      </w:r>
      <w:proofErr w:type="gramEnd"/>
      <w:r>
        <w:t xml:space="preserve"> Figure </w:t>
      </w:r>
    </w:p>
  </w:comment>
  <w:comment w:id="9" w:author="Simon Aeschbacher" w:date="2021-03-24T08:21:00Z" w:initials="SA">
    <w:p w14:paraId="1D05E9B7" w14:textId="754CE029" w:rsidR="007F74B9" w:rsidRDefault="007F74B9">
      <w:pPr>
        <w:pStyle w:val="CommentText"/>
      </w:pPr>
    </w:p>
    <w:p w14:paraId="21408A32" w14:textId="7F34C363" w:rsidR="007F74B9" w:rsidRDefault="00DB62F2">
      <w:pPr>
        <w:pStyle w:val="CommentText"/>
      </w:pPr>
      <w:r>
        <w:t>S</w:t>
      </w:r>
      <w:r w:rsidR="007F74B9">
        <w:t xml:space="preserve">: </w:t>
      </w:r>
      <w:r>
        <w:t>In the PCA plots it is difficult to gauge the distribution of simulated data points, as many points seem to overlap. I therefore suggest superimposing a contour plot of the two-dimensional density. I would suggest doing so also in Supp. Figure 7.</w:t>
      </w:r>
    </w:p>
    <w:p w14:paraId="6CAE49AA" w14:textId="77777777" w:rsidR="007F74B9" w:rsidRDefault="007F74B9">
      <w:pPr>
        <w:pStyle w:val="CommentText"/>
      </w:pPr>
    </w:p>
    <w:p w14:paraId="32E244D7" w14:textId="06E3CFF9" w:rsidR="007F74B9" w:rsidRDefault="007F74B9">
      <w:pPr>
        <w:pStyle w:val="CommentText"/>
      </w:pPr>
      <w:r>
        <w:rPr>
          <w:rStyle w:val="CommentReference"/>
        </w:rPr>
        <w:annotationRef/>
      </w:r>
      <w:r>
        <w:t>C: Caption misses a title sentence.</w:t>
      </w:r>
    </w:p>
  </w:comment>
  <w:comment w:id="12" w:author="Simon Aeschbacher" w:date="2021-03-24T09:30:00Z" w:initials="SA">
    <w:p w14:paraId="0359CAE5" w14:textId="77777777" w:rsidR="00A520C1" w:rsidRDefault="00A520C1">
      <w:pPr>
        <w:pStyle w:val="CommentText"/>
      </w:pPr>
      <w:r>
        <w:rPr>
          <w:rStyle w:val="CommentReference"/>
        </w:rPr>
        <w:annotationRef/>
      </w:r>
      <w:r>
        <w:t>Caption:</w:t>
      </w:r>
    </w:p>
    <w:p w14:paraId="328F3FE1" w14:textId="5E83C113" w:rsidR="00A520C1" w:rsidRDefault="00A520C1" w:rsidP="00A520C1">
      <w:pPr>
        <w:pStyle w:val="CommentText"/>
        <w:numPr>
          <w:ilvl w:val="0"/>
          <w:numId w:val="3"/>
        </w:numPr>
      </w:pPr>
      <w:r>
        <w:t xml:space="preserve"> Notation in the last line corrupt?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D1EC12" w15:done="0"/>
  <w15:commentEx w15:paraId="2E7ED213" w15:done="0"/>
  <w15:commentEx w15:paraId="5425E1C8" w15:done="0"/>
  <w15:commentEx w15:paraId="32E244D7" w15:done="0"/>
  <w15:commentEx w15:paraId="328F3F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570A5" w16cex:dateUtc="2021-03-24T07:02:00Z"/>
  <w16cex:commentExtensible w16cex:durableId="240568A4" w16cex:dateUtc="2021-03-24T06:28:00Z"/>
  <w16cex:commentExtensible w16cex:durableId="24056B2A" w16cex:dateUtc="2021-03-24T06:39:00Z"/>
  <w16cex:commentExtensible w16cex:durableId="240574EC" w16cex:dateUtc="2021-03-24T07:21:00Z"/>
  <w16cex:commentExtensible w16cex:durableId="2405853B" w16cex:dateUtc="2021-03-24T08: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D1EC12" w16cid:durableId="240570A5"/>
  <w16cid:commentId w16cid:paraId="2E7ED213" w16cid:durableId="240568A4"/>
  <w16cid:commentId w16cid:paraId="5425E1C8" w16cid:durableId="24056B2A"/>
  <w16cid:commentId w16cid:paraId="32E244D7" w16cid:durableId="240574EC"/>
  <w16cid:commentId w16cid:paraId="328F3FE1" w16cid:durableId="2405853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910E4"/>
    <w:multiLevelType w:val="hybridMultilevel"/>
    <w:tmpl w:val="D6DC57E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9C04A94"/>
    <w:multiLevelType w:val="hybridMultilevel"/>
    <w:tmpl w:val="898EA826"/>
    <w:lvl w:ilvl="0" w:tplc="5770D2DA">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7143AD"/>
    <w:multiLevelType w:val="hybridMultilevel"/>
    <w:tmpl w:val="C25E22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mon Aeschbacher">
    <w15:presenceInfo w15:providerId="AD" w15:userId="S::simon.aeschbacher@uzh.ch::b21f5f5b-375c-42b1-9cd0-b12cf9703b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1F45"/>
    <w:rsid w:val="00003636"/>
    <w:rsid w:val="0000381D"/>
    <w:rsid w:val="00014167"/>
    <w:rsid w:val="000249A4"/>
    <w:rsid w:val="000262A5"/>
    <w:rsid w:val="000342F5"/>
    <w:rsid w:val="000450FE"/>
    <w:rsid w:val="00052CEF"/>
    <w:rsid w:val="00053B19"/>
    <w:rsid w:val="00064D4F"/>
    <w:rsid w:val="00064FBE"/>
    <w:rsid w:val="000678E6"/>
    <w:rsid w:val="0007002A"/>
    <w:rsid w:val="00077794"/>
    <w:rsid w:val="0008098F"/>
    <w:rsid w:val="00082F55"/>
    <w:rsid w:val="000876ED"/>
    <w:rsid w:val="000A2F60"/>
    <w:rsid w:val="000B1EED"/>
    <w:rsid w:val="000C15A4"/>
    <w:rsid w:val="000C2BBC"/>
    <w:rsid w:val="000C4ACC"/>
    <w:rsid w:val="000C5EF2"/>
    <w:rsid w:val="000C7D94"/>
    <w:rsid w:val="000E1C45"/>
    <w:rsid w:val="000E50CB"/>
    <w:rsid w:val="000E5954"/>
    <w:rsid w:val="000F393F"/>
    <w:rsid w:val="00103ABD"/>
    <w:rsid w:val="00105F9F"/>
    <w:rsid w:val="00113A74"/>
    <w:rsid w:val="00120D22"/>
    <w:rsid w:val="00137426"/>
    <w:rsid w:val="001446DD"/>
    <w:rsid w:val="001543B4"/>
    <w:rsid w:val="00155F16"/>
    <w:rsid w:val="00161549"/>
    <w:rsid w:val="001639E7"/>
    <w:rsid w:val="001700B2"/>
    <w:rsid w:val="00181B98"/>
    <w:rsid w:val="00182CE6"/>
    <w:rsid w:val="00184D68"/>
    <w:rsid w:val="001914B3"/>
    <w:rsid w:val="00191E92"/>
    <w:rsid w:val="00197A9F"/>
    <w:rsid w:val="001A04A9"/>
    <w:rsid w:val="001B25EB"/>
    <w:rsid w:val="001B6EB4"/>
    <w:rsid w:val="001C2B9F"/>
    <w:rsid w:val="001D6625"/>
    <w:rsid w:val="001E01EA"/>
    <w:rsid w:val="001E50E0"/>
    <w:rsid w:val="001F5418"/>
    <w:rsid w:val="00212435"/>
    <w:rsid w:val="002325A3"/>
    <w:rsid w:val="00233B70"/>
    <w:rsid w:val="00234886"/>
    <w:rsid w:val="002610E2"/>
    <w:rsid w:val="002617BD"/>
    <w:rsid w:val="00263F10"/>
    <w:rsid w:val="002644AE"/>
    <w:rsid w:val="00265050"/>
    <w:rsid w:val="002662CE"/>
    <w:rsid w:val="0027557C"/>
    <w:rsid w:val="002765A2"/>
    <w:rsid w:val="00283746"/>
    <w:rsid w:val="002840FB"/>
    <w:rsid w:val="00291F45"/>
    <w:rsid w:val="002966EA"/>
    <w:rsid w:val="002A2400"/>
    <w:rsid w:val="002A36B0"/>
    <w:rsid w:val="002A4627"/>
    <w:rsid w:val="002A7B13"/>
    <w:rsid w:val="002B6319"/>
    <w:rsid w:val="002C7591"/>
    <w:rsid w:val="002D33AF"/>
    <w:rsid w:val="002D4A14"/>
    <w:rsid w:val="002E3A4D"/>
    <w:rsid w:val="002E4830"/>
    <w:rsid w:val="00301944"/>
    <w:rsid w:val="00311B81"/>
    <w:rsid w:val="00323DC9"/>
    <w:rsid w:val="0034297B"/>
    <w:rsid w:val="00343BD6"/>
    <w:rsid w:val="00344D7E"/>
    <w:rsid w:val="00363027"/>
    <w:rsid w:val="00366222"/>
    <w:rsid w:val="003737F9"/>
    <w:rsid w:val="00382590"/>
    <w:rsid w:val="003826B3"/>
    <w:rsid w:val="00382D57"/>
    <w:rsid w:val="00385D44"/>
    <w:rsid w:val="00397696"/>
    <w:rsid w:val="003A237A"/>
    <w:rsid w:val="003B12D1"/>
    <w:rsid w:val="003B2D13"/>
    <w:rsid w:val="003B320C"/>
    <w:rsid w:val="003E3F71"/>
    <w:rsid w:val="003E41D9"/>
    <w:rsid w:val="003E6CEE"/>
    <w:rsid w:val="003E7666"/>
    <w:rsid w:val="003F10A8"/>
    <w:rsid w:val="00416135"/>
    <w:rsid w:val="0042149E"/>
    <w:rsid w:val="0042173A"/>
    <w:rsid w:val="00423FD6"/>
    <w:rsid w:val="00434EE7"/>
    <w:rsid w:val="004408F7"/>
    <w:rsid w:val="00441262"/>
    <w:rsid w:val="00447C08"/>
    <w:rsid w:val="0045513B"/>
    <w:rsid w:val="00455D1F"/>
    <w:rsid w:val="00464290"/>
    <w:rsid w:val="0046746A"/>
    <w:rsid w:val="0047246A"/>
    <w:rsid w:val="0047289F"/>
    <w:rsid w:val="0048507F"/>
    <w:rsid w:val="0049775A"/>
    <w:rsid w:val="004A4700"/>
    <w:rsid w:val="004B04F7"/>
    <w:rsid w:val="004B06A2"/>
    <w:rsid w:val="004C257D"/>
    <w:rsid w:val="004D0498"/>
    <w:rsid w:val="004D27BD"/>
    <w:rsid w:val="004D6025"/>
    <w:rsid w:val="004E0745"/>
    <w:rsid w:val="004E632A"/>
    <w:rsid w:val="004E7954"/>
    <w:rsid w:val="004F2A02"/>
    <w:rsid w:val="004F65AD"/>
    <w:rsid w:val="00502ECD"/>
    <w:rsid w:val="00506740"/>
    <w:rsid w:val="00507B2D"/>
    <w:rsid w:val="00507F88"/>
    <w:rsid w:val="00512CEC"/>
    <w:rsid w:val="005160A9"/>
    <w:rsid w:val="00531A54"/>
    <w:rsid w:val="00535126"/>
    <w:rsid w:val="005620F9"/>
    <w:rsid w:val="00562736"/>
    <w:rsid w:val="00563099"/>
    <w:rsid w:val="00585676"/>
    <w:rsid w:val="00585759"/>
    <w:rsid w:val="00587B55"/>
    <w:rsid w:val="00590DA2"/>
    <w:rsid w:val="005A0623"/>
    <w:rsid w:val="005A1600"/>
    <w:rsid w:val="005A1754"/>
    <w:rsid w:val="005A2CDC"/>
    <w:rsid w:val="005A475D"/>
    <w:rsid w:val="005B0566"/>
    <w:rsid w:val="005B6BF9"/>
    <w:rsid w:val="005C034D"/>
    <w:rsid w:val="005C25BE"/>
    <w:rsid w:val="005E240C"/>
    <w:rsid w:val="005F127C"/>
    <w:rsid w:val="005F45D4"/>
    <w:rsid w:val="006035A4"/>
    <w:rsid w:val="00612592"/>
    <w:rsid w:val="00613A6C"/>
    <w:rsid w:val="0061595A"/>
    <w:rsid w:val="006248B3"/>
    <w:rsid w:val="00627A42"/>
    <w:rsid w:val="00642B19"/>
    <w:rsid w:val="00653EF6"/>
    <w:rsid w:val="00662848"/>
    <w:rsid w:val="006678BA"/>
    <w:rsid w:val="00670AC5"/>
    <w:rsid w:val="00675FA8"/>
    <w:rsid w:val="00676E83"/>
    <w:rsid w:val="00694060"/>
    <w:rsid w:val="00694BFD"/>
    <w:rsid w:val="006A2401"/>
    <w:rsid w:val="006B3A0C"/>
    <w:rsid w:val="006B5CC0"/>
    <w:rsid w:val="006B7933"/>
    <w:rsid w:val="006B7AF1"/>
    <w:rsid w:val="006C7AC3"/>
    <w:rsid w:val="006D0417"/>
    <w:rsid w:val="006D1807"/>
    <w:rsid w:val="006D52C5"/>
    <w:rsid w:val="006D5CD4"/>
    <w:rsid w:val="006D6229"/>
    <w:rsid w:val="006D62E2"/>
    <w:rsid w:val="006D730F"/>
    <w:rsid w:val="006E18F0"/>
    <w:rsid w:val="006E47DA"/>
    <w:rsid w:val="006F239C"/>
    <w:rsid w:val="00701955"/>
    <w:rsid w:val="00703AF5"/>
    <w:rsid w:val="007047D1"/>
    <w:rsid w:val="0070687A"/>
    <w:rsid w:val="00710326"/>
    <w:rsid w:val="00716FC3"/>
    <w:rsid w:val="00717CB5"/>
    <w:rsid w:val="00721335"/>
    <w:rsid w:val="007221DA"/>
    <w:rsid w:val="00722FEB"/>
    <w:rsid w:val="007238A1"/>
    <w:rsid w:val="00723E28"/>
    <w:rsid w:val="00725479"/>
    <w:rsid w:val="00725BD7"/>
    <w:rsid w:val="0073222E"/>
    <w:rsid w:val="00747258"/>
    <w:rsid w:val="0075184A"/>
    <w:rsid w:val="00755115"/>
    <w:rsid w:val="00763E8F"/>
    <w:rsid w:val="0076587B"/>
    <w:rsid w:val="0076595D"/>
    <w:rsid w:val="00765DCD"/>
    <w:rsid w:val="00781798"/>
    <w:rsid w:val="00787F11"/>
    <w:rsid w:val="00793502"/>
    <w:rsid w:val="0079598B"/>
    <w:rsid w:val="007A1AAD"/>
    <w:rsid w:val="007A2E32"/>
    <w:rsid w:val="007B7124"/>
    <w:rsid w:val="007C49C5"/>
    <w:rsid w:val="007C5E4E"/>
    <w:rsid w:val="007C7B73"/>
    <w:rsid w:val="007D4CFA"/>
    <w:rsid w:val="007D72A5"/>
    <w:rsid w:val="007E06D4"/>
    <w:rsid w:val="007E0805"/>
    <w:rsid w:val="007E45D8"/>
    <w:rsid w:val="007E6C72"/>
    <w:rsid w:val="007F2ABE"/>
    <w:rsid w:val="007F74B9"/>
    <w:rsid w:val="00806202"/>
    <w:rsid w:val="00810FBE"/>
    <w:rsid w:val="00815588"/>
    <w:rsid w:val="0081766E"/>
    <w:rsid w:val="00825EAE"/>
    <w:rsid w:val="00827414"/>
    <w:rsid w:val="008309AF"/>
    <w:rsid w:val="00830EE8"/>
    <w:rsid w:val="00831389"/>
    <w:rsid w:val="00844C2F"/>
    <w:rsid w:val="00847D8F"/>
    <w:rsid w:val="00851776"/>
    <w:rsid w:val="008612D9"/>
    <w:rsid w:val="008635D5"/>
    <w:rsid w:val="00864340"/>
    <w:rsid w:val="008745AF"/>
    <w:rsid w:val="0087640B"/>
    <w:rsid w:val="00877802"/>
    <w:rsid w:val="00877AB4"/>
    <w:rsid w:val="00880590"/>
    <w:rsid w:val="00884593"/>
    <w:rsid w:val="00884777"/>
    <w:rsid w:val="00890AF1"/>
    <w:rsid w:val="008911D7"/>
    <w:rsid w:val="008B5BB6"/>
    <w:rsid w:val="008B7532"/>
    <w:rsid w:val="008C220B"/>
    <w:rsid w:val="008C74F6"/>
    <w:rsid w:val="008D2BC9"/>
    <w:rsid w:val="008D7421"/>
    <w:rsid w:val="008E00B6"/>
    <w:rsid w:val="008E3F5B"/>
    <w:rsid w:val="008E737A"/>
    <w:rsid w:val="008F0A95"/>
    <w:rsid w:val="008F1343"/>
    <w:rsid w:val="008F17F2"/>
    <w:rsid w:val="008F583B"/>
    <w:rsid w:val="0090387F"/>
    <w:rsid w:val="00904962"/>
    <w:rsid w:val="00906EBF"/>
    <w:rsid w:val="00911F35"/>
    <w:rsid w:val="00924070"/>
    <w:rsid w:val="009251E7"/>
    <w:rsid w:val="009266F9"/>
    <w:rsid w:val="00935983"/>
    <w:rsid w:val="00936FFD"/>
    <w:rsid w:val="0094498B"/>
    <w:rsid w:val="00947F5B"/>
    <w:rsid w:val="00953F9A"/>
    <w:rsid w:val="00957AD2"/>
    <w:rsid w:val="009627FE"/>
    <w:rsid w:val="0096564D"/>
    <w:rsid w:val="0096601F"/>
    <w:rsid w:val="00970C1F"/>
    <w:rsid w:val="0097198D"/>
    <w:rsid w:val="00983061"/>
    <w:rsid w:val="00984077"/>
    <w:rsid w:val="00985D93"/>
    <w:rsid w:val="009950D3"/>
    <w:rsid w:val="009A0056"/>
    <w:rsid w:val="009A48A4"/>
    <w:rsid w:val="009B43BD"/>
    <w:rsid w:val="009D50C9"/>
    <w:rsid w:val="009D6108"/>
    <w:rsid w:val="009E3052"/>
    <w:rsid w:val="009F19DE"/>
    <w:rsid w:val="009F4D93"/>
    <w:rsid w:val="00A065DA"/>
    <w:rsid w:val="00A07FEB"/>
    <w:rsid w:val="00A16DA4"/>
    <w:rsid w:val="00A259CE"/>
    <w:rsid w:val="00A40A5F"/>
    <w:rsid w:val="00A431B7"/>
    <w:rsid w:val="00A44DEF"/>
    <w:rsid w:val="00A515B3"/>
    <w:rsid w:val="00A520C1"/>
    <w:rsid w:val="00A5236D"/>
    <w:rsid w:val="00A558C3"/>
    <w:rsid w:val="00A717BB"/>
    <w:rsid w:val="00A71811"/>
    <w:rsid w:val="00A72914"/>
    <w:rsid w:val="00A773E8"/>
    <w:rsid w:val="00A845E7"/>
    <w:rsid w:val="00A84669"/>
    <w:rsid w:val="00A92463"/>
    <w:rsid w:val="00AA5857"/>
    <w:rsid w:val="00AB0F86"/>
    <w:rsid w:val="00AB3811"/>
    <w:rsid w:val="00AB4A32"/>
    <w:rsid w:val="00AB6885"/>
    <w:rsid w:val="00AC5F2C"/>
    <w:rsid w:val="00AC6027"/>
    <w:rsid w:val="00AC78D9"/>
    <w:rsid w:val="00AD0D0B"/>
    <w:rsid w:val="00AD15F9"/>
    <w:rsid w:val="00AD75FD"/>
    <w:rsid w:val="00AD7B83"/>
    <w:rsid w:val="00AE0B93"/>
    <w:rsid w:val="00AF314B"/>
    <w:rsid w:val="00B01A76"/>
    <w:rsid w:val="00B04F9C"/>
    <w:rsid w:val="00B06E6F"/>
    <w:rsid w:val="00B10B7A"/>
    <w:rsid w:val="00B2353F"/>
    <w:rsid w:val="00B31078"/>
    <w:rsid w:val="00B40248"/>
    <w:rsid w:val="00B41098"/>
    <w:rsid w:val="00B640E7"/>
    <w:rsid w:val="00B71ED5"/>
    <w:rsid w:val="00B80341"/>
    <w:rsid w:val="00B80DFF"/>
    <w:rsid w:val="00B85449"/>
    <w:rsid w:val="00B91626"/>
    <w:rsid w:val="00B93476"/>
    <w:rsid w:val="00B9603C"/>
    <w:rsid w:val="00BA05FD"/>
    <w:rsid w:val="00BB18D5"/>
    <w:rsid w:val="00BB29B1"/>
    <w:rsid w:val="00BC0F75"/>
    <w:rsid w:val="00BC32FB"/>
    <w:rsid w:val="00BD66E4"/>
    <w:rsid w:val="00BE4ABE"/>
    <w:rsid w:val="00BF1836"/>
    <w:rsid w:val="00BF3EEC"/>
    <w:rsid w:val="00C07936"/>
    <w:rsid w:val="00C174AA"/>
    <w:rsid w:val="00C2288B"/>
    <w:rsid w:val="00C246EA"/>
    <w:rsid w:val="00C2539A"/>
    <w:rsid w:val="00C27216"/>
    <w:rsid w:val="00C323DE"/>
    <w:rsid w:val="00C354DE"/>
    <w:rsid w:val="00C41262"/>
    <w:rsid w:val="00C42C3F"/>
    <w:rsid w:val="00C44FE3"/>
    <w:rsid w:val="00C458BD"/>
    <w:rsid w:val="00C46EBD"/>
    <w:rsid w:val="00C5422E"/>
    <w:rsid w:val="00C558C0"/>
    <w:rsid w:val="00C55F35"/>
    <w:rsid w:val="00C675A6"/>
    <w:rsid w:val="00C700E2"/>
    <w:rsid w:val="00C71473"/>
    <w:rsid w:val="00C72973"/>
    <w:rsid w:val="00C766CB"/>
    <w:rsid w:val="00C77015"/>
    <w:rsid w:val="00C80DD5"/>
    <w:rsid w:val="00C814CA"/>
    <w:rsid w:val="00C83799"/>
    <w:rsid w:val="00C86520"/>
    <w:rsid w:val="00C91499"/>
    <w:rsid w:val="00C919FD"/>
    <w:rsid w:val="00C926CF"/>
    <w:rsid w:val="00C948A8"/>
    <w:rsid w:val="00C975CB"/>
    <w:rsid w:val="00CA07D9"/>
    <w:rsid w:val="00CA200D"/>
    <w:rsid w:val="00CA39E4"/>
    <w:rsid w:val="00CA3F82"/>
    <w:rsid w:val="00CB0A36"/>
    <w:rsid w:val="00CB262B"/>
    <w:rsid w:val="00CB4117"/>
    <w:rsid w:val="00CB446B"/>
    <w:rsid w:val="00CC0FDD"/>
    <w:rsid w:val="00CD0E57"/>
    <w:rsid w:val="00CE2A44"/>
    <w:rsid w:val="00CE2DAE"/>
    <w:rsid w:val="00CE527B"/>
    <w:rsid w:val="00CE7A8C"/>
    <w:rsid w:val="00CF3830"/>
    <w:rsid w:val="00CF3FE1"/>
    <w:rsid w:val="00CF57D0"/>
    <w:rsid w:val="00D007C3"/>
    <w:rsid w:val="00D11EA8"/>
    <w:rsid w:val="00D12B52"/>
    <w:rsid w:val="00D1569F"/>
    <w:rsid w:val="00D17924"/>
    <w:rsid w:val="00D228CD"/>
    <w:rsid w:val="00D24166"/>
    <w:rsid w:val="00D27A5A"/>
    <w:rsid w:val="00D34588"/>
    <w:rsid w:val="00D477D5"/>
    <w:rsid w:val="00D50009"/>
    <w:rsid w:val="00D50098"/>
    <w:rsid w:val="00D52370"/>
    <w:rsid w:val="00D57D9D"/>
    <w:rsid w:val="00D6041E"/>
    <w:rsid w:val="00D60AD8"/>
    <w:rsid w:val="00D668D1"/>
    <w:rsid w:val="00D66CA3"/>
    <w:rsid w:val="00D74115"/>
    <w:rsid w:val="00D80EC5"/>
    <w:rsid w:val="00D843A6"/>
    <w:rsid w:val="00D84C59"/>
    <w:rsid w:val="00D86D4E"/>
    <w:rsid w:val="00D91AFB"/>
    <w:rsid w:val="00D92489"/>
    <w:rsid w:val="00DA1FED"/>
    <w:rsid w:val="00DB62F2"/>
    <w:rsid w:val="00DB6CC2"/>
    <w:rsid w:val="00DC07CA"/>
    <w:rsid w:val="00DC1CF4"/>
    <w:rsid w:val="00DC352C"/>
    <w:rsid w:val="00DD4E08"/>
    <w:rsid w:val="00DD4F14"/>
    <w:rsid w:val="00DE08B0"/>
    <w:rsid w:val="00DE2D52"/>
    <w:rsid w:val="00DE7B5B"/>
    <w:rsid w:val="00DF42FD"/>
    <w:rsid w:val="00DF5C58"/>
    <w:rsid w:val="00E00DCA"/>
    <w:rsid w:val="00E03890"/>
    <w:rsid w:val="00E07F8F"/>
    <w:rsid w:val="00E161BC"/>
    <w:rsid w:val="00E214A5"/>
    <w:rsid w:val="00E2496D"/>
    <w:rsid w:val="00E52E36"/>
    <w:rsid w:val="00E55AAA"/>
    <w:rsid w:val="00E61BC1"/>
    <w:rsid w:val="00E66BC7"/>
    <w:rsid w:val="00E7354E"/>
    <w:rsid w:val="00E76F1A"/>
    <w:rsid w:val="00E85DA5"/>
    <w:rsid w:val="00EA09AF"/>
    <w:rsid w:val="00EA15D8"/>
    <w:rsid w:val="00EA260B"/>
    <w:rsid w:val="00EA34B0"/>
    <w:rsid w:val="00EB45D2"/>
    <w:rsid w:val="00EC17D7"/>
    <w:rsid w:val="00EC538A"/>
    <w:rsid w:val="00ED525F"/>
    <w:rsid w:val="00ED7BE0"/>
    <w:rsid w:val="00EE18F1"/>
    <w:rsid w:val="00EE3B98"/>
    <w:rsid w:val="00F03F0C"/>
    <w:rsid w:val="00F04CE1"/>
    <w:rsid w:val="00F059F3"/>
    <w:rsid w:val="00F05B16"/>
    <w:rsid w:val="00F1106F"/>
    <w:rsid w:val="00F110B6"/>
    <w:rsid w:val="00F13629"/>
    <w:rsid w:val="00F20CA5"/>
    <w:rsid w:val="00F210CA"/>
    <w:rsid w:val="00F3086C"/>
    <w:rsid w:val="00F418E2"/>
    <w:rsid w:val="00F43704"/>
    <w:rsid w:val="00F455A4"/>
    <w:rsid w:val="00F47663"/>
    <w:rsid w:val="00F5010D"/>
    <w:rsid w:val="00F51516"/>
    <w:rsid w:val="00F5459B"/>
    <w:rsid w:val="00F56B9A"/>
    <w:rsid w:val="00F62045"/>
    <w:rsid w:val="00F6360D"/>
    <w:rsid w:val="00F642E6"/>
    <w:rsid w:val="00F710EC"/>
    <w:rsid w:val="00F836C7"/>
    <w:rsid w:val="00F921B8"/>
    <w:rsid w:val="00F94600"/>
    <w:rsid w:val="00FA465A"/>
    <w:rsid w:val="00FB1F4B"/>
    <w:rsid w:val="00FB43C3"/>
    <w:rsid w:val="00FB7F3D"/>
    <w:rsid w:val="00FC2CC8"/>
    <w:rsid w:val="00FD1557"/>
    <w:rsid w:val="00FD1B55"/>
    <w:rsid w:val="00FD26CF"/>
    <w:rsid w:val="00FD49D5"/>
    <w:rsid w:val="00FE0991"/>
    <w:rsid w:val="00FF05AB"/>
    <w:rsid w:val="00FF06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869E9"/>
  <w15:chartTrackingRefBased/>
  <w15:docId w15:val="{24DBF710-6E4F-429C-91BB-50F61EA91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91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94600"/>
    <w:pPr>
      <w:spacing w:after="200" w:line="240" w:lineRule="auto"/>
    </w:pPr>
    <w:rPr>
      <w:i/>
      <w:iCs/>
      <w:color w:val="44546A" w:themeColor="text2"/>
      <w:sz w:val="18"/>
      <w:szCs w:val="18"/>
    </w:rPr>
  </w:style>
  <w:style w:type="paragraph" w:styleId="NoSpacing">
    <w:name w:val="No Spacing"/>
    <w:uiPriority w:val="1"/>
    <w:qFormat/>
    <w:rsid w:val="00C354DE"/>
    <w:pPr>
      <w:spacing w:after="0" w:line="240" w:lineRule="auto"/>
    </w:pPr>
  </w:style>
  <w:style w:type="paragraph" w:styleId="BalloonText">
    <w:name w:val="Balloon Text"/>
    <w:basedOn w:val="Normal"/>
    <w:link w:val="BalloonTextChar"/>
    <w:uiPriority w:val="99"/>
    <w:semiHidden/>
    <w:unhideWhenUsed/>
    <w:rsid w:val="001E50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50E0"/>
    <w:rPr>
      <w:rFonts w:ascii="Segoe UI" w:hAnsi="Segoe UI" w:cs="Segoe UI"/>
      <w:sz w:val="18"/>
      <w:szCs w:val="18"/>
    </w:rPr>
  </w:style>
  <w:style w:type="character" w:styleId="PlaceholderText">
    <w:name w:val="Placeholder Text"/>
    <w:basedOn w:val="DefaultParagraphFont"/>
    <w:uiPriority w:val="99"/>
    <w:semiHidden/>
    <w:rsid w:val="00D007C3"/>
    <w:rPr>
      <w:color w:val="808080"/>
    </w:rPr>
  </w:style>
  <w:style w:type="character" w:styleId="Hyperlink">
    <w:name w:val="Hyperlink"/>
    <w:basedOn w:val="DefaultParagraphFont"/>
    <w:uiPriority w:val="99"/>
    <w:unhideWhenUsed/>
    <w:rsid w:val="004A4700"/>
    <w:rPr>
      <w:color w:val="0563C1" w:themeColor="hyperlink"/>
      <w:u w:val="single"/>
    </w:rPr>
  </w:style>
  <w:style w:type="character" w:styleId="UnresolvedMention">
    <w:name w:val="Unresolved Mention"/>
    <w:basedOn w:val="DefaultParagraphFont"/>
    <w:uiPriority w:val="99"/>
    <w:semiHidden/>
    <w:unhideWhenUsed/>
    <w:rsid w:val="004A4700"/>
    <w:rPr>
      <w:color w:val="605E5C"/>
      <w:shd w:val="clear" w:color="auto" w:fill="E1DFDD"/>
    </w:rPr>
  </w:style>
  <w:style w:type="character" w:styleId="FollowedHyperlink">
    <w:name w:val="FollowedHyperlink"/>
    <w:basedOn w:val="DefaultParagraphFont"/>
    <w:uiPriority w:val="99"/>
    <w:semiHidden/>
    <w:unhideWhenUsed/>
    <w:rsid w:val="00C766CB"/>
    <w:rPr>
      <w:color w:val="954F72"/>
      <w:u w:val="single"/>
    </w:rPr>
  </w:style>
  <w:style w:type="paragraph" w:customStyle="1" w:styleId="msonormal0">
    <w:name w:val="msonormal"/>
    <w:basedOn w:val="Normal"/>
    <w:rsid w:val="00C766C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xl63">
    <w:name w:val="xl63"/>
    <w:basedOn w:val="Normal"/>
    <w:rsid w:val="00C766C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xl64">
    <w:name w:val="xl64"/>
    <w:basedOn w:val="Normal"/>
    <w:rsid w:val="00C766C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xl65">
    <w:name w:val="xl65"/>
    <w:basedOn w:val="Normal"/>
    <w:rsid w:val="00C766CB"/>
    <w:pPr>
      <w:shd w:val="clear" w:color="000000" w:fill="F2F2F2"/>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 w:type="paragraph" w:customStyle="1" w:styleId="xl66">
    <w:name w:val="xl66"/>
    <w:basedOn w:val="Normal"/>
    <w:rsid w:val="00C766CB"/>
    <w:pPr>
      <w:shd w:val="clear" w:color="000000" w:fill="F2F2F2"/>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 w:type="paragraph" w:customStyle="1" w:styleId="xl67">
    <w:name w:val="xl67"/>
    <w:basedOn w:val="Normal"/>
    <w:rsid w:val="00C766CB"/>
    <w:pPr>
      <w:shd w:val="clear" w:color="000000" w:fill="F2F2F2"/>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xl68">
    <w:name w:val="xl68"/>
    <w:basedOn w:val="Normal"/>
    <w:rsid w:val="00C766CB"/>
    <w:pPr>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 w:type="paragraph" w:customStyle="1" w:styleId="xl69">
    <w:name w:val="xl69"/>
    <w:basedOn w:val="Normal"/>
    <w:rsid w:val="00C766C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xl70">
    <w:name w:val="xl70"/>
    <w:basedOn w:val="Normal"/>
    <w:rsid w:val="00C766CB"/>
    <w:pPr>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 w:type="paragraph" w:customStyle="1" w:styleId="xl71">
    <w:name w:val="xl71"/>
    <w:basedOn w:val="Normal"/>
    <w:rsid w:val="00C766CB"/>
    <w:pPr>
      <w:spacing w:before="100" w:beforeAutospacing="1" w:after="100" w:afterAutospacing="1" w:line="240" w:lineRule="auto"/>
      <w:textAlignment w:val="center"/>
    </w:pPr>
    <w:rPr>
      <w:rFonts w:ascii="Times New Roman" w:eastAsia="Times New Roman" w:hAnsi="Times New Roman" w:cs="Times New Roman"/>
      <w:sz w:val="20"/>
      <w:szCs w:val="20"/>
      <w:lang w:eastAsia="en-GB"/>
    </w:rPr>
  </w:style>
  <w:style w:type="character" w:styleId="CommentReference">
    <w:name w:val="annotation reference"/>
    <w:basedOn w:val="DefaultParagraphFont"/>
    <w:uiPriority w:val="99"/>
    <w:semiHidden/>
    <w:unhideWhenUsed/>
    <w:rsid w:val="008D7421"/>
    <w:rPr>
      <w:sz w:val="16"/>
      <w:szCs w:val="16"/>
    </w:rPr>
  </w:style>
  <w:style w:type="paragraph" w:styleId="CommentText">
    <w:name w:val="annotation text"/>
    <w:basedOn w:val="Normal"/>
    <w:link w:val="CommentTextChar"/>
    <w:uiPriority w:val="99"/>
    <w:semiHidden/>
    <w:unhideWhenUsed/>
    <w:rsid w:val="008D7421"/>
    <w:pPr>
      <w:spacing w:line="240" w:lineRule="auto"/>
    </w:pPr>
    <w:rPr>
      <w:sz w:val="20"/>
      <w:szCs w:val="20"/>
    </w:rPr>
  </w:style>
  <w:style w:type="character" w:customStyle="1" w:styleId="CommentTextChar">
    <w:name w:val="Comment Text Char"/>
    <w:basedOn w:val="DefaultParagraphFont"/>
    <w:link w:val="CommentText"/>
    <w:uiPriority w:val="99"/>
    <w:semiHidden/>
    <w:rsid w:val="008D7421"/>
    <w:rPr>
      <w:sz w:val="20"/>
      <w:szCs w:val="20"/>
    </w:rPr>
  </w:style>
  <w:style w:type="paragraph" w:styleId="CommentSubject">
    <w:name w:val="annotation subject"/>
    <w:basedOn w:val="CommentText"/>
    <w:next w:val="CommentText"/>
    <w:link w:val="CommentSubjectChar"/>
    <w:uiPriority w:val="99"/>
    <w:semiHidden/>
    <w:unhideWhenUsed/>
    <w:rsid w:val="008D7421"/>
    <w:rPr>
      <w:b/>
      <w:bCs/>
    </w:rPr>
  </w:style>
  <w:style w:type="character" w:customStyle="1" w:styleId="CommentSubjectChar">
    <w:name w:val="Comment Subject Char"/>
    <w:basedOn w:val="CommentTextChar"/>
    <w:link w:val="CommentSubject"/>
    <w:uiPriority w:val="99"/>
    <w:semiHidden/>
    <w:rsid w:val="008D7421"/>
    <w:rPr>
      <w:b/>
      <w:bCs/>
      <w:sz w:val="20"/>
      <w:szCs w:val="20"/>
    </w:rPr>
  </w:style>
  <w:style w:type="paragraph" w:styleId="Revision">
    <w:name w:val="Revision"/>
    <w:hidden/>
    <w:uiPriority w:val="99"/>
    <w:semiHidden/>
    <w:rsid w:val="004E632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141623">
      <w:bodyDiv w:val="1"/>
      <w:marLeft w:val="0"/>
      <w:marRight w:val="0"/>
      <w:marTop w:val="0"/>
      <w:marBottom w:val="0"/>
      <w:divBdr>
        <w:top w:val="none" w:sz="0" w:space="0" w:color="auto"/>
        <w:left w:val="none" w:sz="0" w:space="0" w:color="auto"/>
        <w:bottom w:val="none" w:sz="0" w:space="0" w:color="auto"/>
        <w:right w:val="none" w:sz="0" w:space="0" w:color="auto"/>
      </w:divBdr>
    </w:div>
    <w:div w:id="437943219">
      <w:bodyDiv w:val="1"/>
      <w:marLeft w:val="0"/>
      <w:marRight w:val="0"/>
      <w:marTop w:val="0"/>
      <w:marBottom w:val="0"/>
      <w:divBdr>
        <w:top w:val="none" w:sz="0" w:space="0" w:color="auto"/>
        <w:left w:val="none" w:sz="0" w:space="0" w:color="auto"/>
        <w:bottom w:val="none" w:sz="0" w:space="0" w:color="auto"/>
        <w:right w:val="none" w:sz="0" w:space="0" w:color="auto"/>
      </w:divBdr>
    </w:div>
    <w:div w:id="471216129">
      <w:bodyDiv w:val="1"/>
      <w:marLeft w:val="0"/>
      <w:marRight w:val="0"/>
      <w:marTop w:val="0"/>
      <w:marBottom w:val="0"/>
      <w:divBdr>
        <w:top w:val="none" w:sz="0" w:space="0" w:color="auto"/>
        <w:left w:val="none" w:sz="0" w:space="0" w:color="auto"/>
        <w:bottom w:val="none" w:sz="0" w:space="0" w:color="auto"/>
        <w:right w:val="none" w:sz="0" w:space="0" w:color="auto"/>
      </w:divBdr>
    </w:div>
    <w:div w:id="508450427">
      <w:bodyDiv w:val="1"/>
      <w:marLeft w:val="0"/>
      <w:marRight w:val="0"/>
      <w:marTop w:val="0"/>
      <w:marBottom w:val="0"/>
      <w:divBdr>
        <w:top w:val="none" w:sz="0" w:space="0" w:color="auto"/>
        <w:left w:val="none" w:sz="0" w:space="0" w:color="auto"/>
        <w:bottom w:val="none" w:sz="0" w:space="0" w:color="auto"/>
        <w:right w:val="none" w:sz="0" w:space="0" w:color="auto"/>
      </w:divBdr>
    </w:div>
    <w:div w:id="523590693">
      <w:bodyDiv w:val="1"/>
      <w:marLeft w:val="0"/>
      <w:marRight w:val="0"/>
      <w:marTop w:val="0"/>
      <w:marBottom w:val="0"/>
      <w:divBdr>
        <w:top w:val="none" w:sz="0" w:space="0" w:color="auto"/>
        <w:left w:val="none" w:sz="0" w:space="0" w:color="auto"/>
        <w:bottom w:val="none" w:sz="0" w:space="0" w:color="auto"/>
        <w:right w:val="none" w:sz="0" w:space="0" w:color="auto"/>
      </w:divBdr>
    </w:div>
    <w:div w:id="557399471">
      <w:bodyDiv w:val="1"/>
      <w:marLeft w:val="0"/>
      <w:marRight w:val="0"/>
      <w:marTop w:val="0"/>
      <w:marBottom w:val="0"/>
      <w:divBdr>
        <w:top w:val="none" w:sz="0" w:space="0" w:color="auto"/>
        <w:left w:val="none" w:sz="0" w:space="0" w:color="auto"/>
        <w:bottom w:val="none" w:sz="0" w:space="0" w:color="auto"/>
        <w:right w:val="none" w:sz="0" w:space="0" w:color="auto"/>
      </w:divBdr>
    </w:div>
    <w:div w:id="654070756">
      <w:bodyDiv w:val="1"/>
      <w:marLeft w:val="0"/>
      <w:marRight w:val="0"/>
      <w:marTop w:val="0"/>
      <w:marBottom w:val="0"/>
      <w:divBdr>
        <w:top w:val="none" w:sz="0" w:space="0" w:color="auto"/>
        <w:left w:val="none" w:sz="0" w:space="0" w:color="auto"/>
        <w:bottom w:val="none" w:sz="0" w:space="0" w:color="auto"/>
        <w:right w:val="none" w:sz="0" w:space="0" w:color="auto"/>
      </w:divBdr>
    </w:div>
    <w:div w:id="738478654">
      <w:bodyDiv w:val="1"/>
      <w:marLeft w:val="0"/>
      <w:marRight w:val="0"/>
      <w:marTop w:val="0"/>
      <w:marBottom w:val="0"/>
      <w:divBdr>
        <w:top w:val="none" w:sz="0" w:space="0" w:color="auto"/>
        <w:left w:val="none" w:sz="0" w:space="0" w:color="auto"/>
        <w:bottom w:val="none" w:sz="0" w:space="0" w:color="auto"/>
        <w:right w:val="none" w:sz="0" w:space="0" w:color="auto"/>
      </w:divBdr>
    </w:div>
    <w:div w:id="975718792">
      <w:bodyDiv w:val="1"/>
      <w:marLeft w:val="0"/>
      <w:marRight w:val="0"/>
      <w:marTop w:val="0"/>
      <w:marBottom w:val="0"/>
      <w:divBdr>
        <w:top w:val="none" w:sz="0" w:space="0" w:color="auto"/>
        <w:left w:val="none" w:sz="0" w:space="0" w:color="auto"/>
        <w:bottom w:val="none" w:sz="0" w:space="0" w:color="auto"/>
        <w:right w:val="none" w:sz="0" w:space="0" w:color="auto"/>
      </w:divBdr>
    </w:div>
    <w:div w:id="1314601978">
      <w:bodyDiv w:val="1"/>
      <w:marLeft w:val="0"/>
      <w:marRight w:val="0"/>
      <w:marTop w:val="0"/>
      <w:marBottom w:val="0"/>
      <w:divBdr>
        <w:top w:val="none" w:sz="0" w:space="0" w:color="auto"/>
        <w:left w:val="none" w:sz="0" w:space="0" w:color="auto"/>
        <w:bottom w:val="none" w:sz="0" w:space="0" w:color="auto"/>
        <w:right w:val="none" w:sz="0" w:space="0" w:color="auto"/>
      </w:divBdr>
    </w:div>
    <w:div w:id="1381709951">
      <w:bodyDiv w:val="1"/>
      <w:marLeft w:val="0"/>
      <w:marRight w:val="0"/>
      <w:marTop w:val="0"/>
      <w:marBottom w:val="0"/>
      <w:divBdr>
        <w:top w:val="none" w:sz="0" w:space="0" w:color="auto"/>
        <w:left w:val="none" w:sz="0" w:space="0" w:color="auto"/>
        <w:bottom w:val="none" w:sz="0" w:space="0" w:color="auto"/>
        <w:right w:val="none" w:sz="0" w:space="0" w:color="auto"/>
      </w:divBdr>
    </w:div>
    <w:div w:id="1848013065">
      <w:bodyDiv w:val="1"/>
      <w:marLeft w:val="0"/>
      <w:marRight w:val="0"/>
      <w:marTop w:val="0"/>
      <w:marBottom w:val="0"/>
      <w:divBdr>
        <w:top w:val="none" w:sz="0" w:space="0" w:color="auto"/>
        <w:left w:val="none" w:sz="0" w:space="0" w:color="auto"/>
        <w:bottom w:val="none" w:sz="0" w:space="0" w:color="auto"/>
        <w:right w:val="none" w:sz="0" w:space="0" w:color="auto"/>
      </w:divBdr>
    </w:div>
    <w:div w:id="1875069639">
      <w:bodyDiv w:val="1"/>
      <w:marLeft w:val="0"/>
      <w:marRight w:val="0"/>
      <w:marTop w:val="0"/>
      <w:marBottom w:val="0"/>
      <w:divBdr>
        <w:top w:val="none" w:sz="0" w:space="0" w:color="auto"/>
        <w:left w:val="none" w:sz="0" w:space="0" w:color="auto"/>
        <w:bottom w:val="none" w:sz="0" w:space="0" w:color="auto"/>
        <w:right w:val="none" w:sz="0" w:space="0" w:color="auto"/>
      </w:divBdr>
    </w:div>
    <w:div w:id="1955479561">
      <w:bodyDiv w:val="1"/>
      <w:marLeft w:val="0"/>
      <w:marRight w:val="0"/>
      <w:marTop w:val="0"/>
      <w:marBottom w:val="0"/>
      <w:divBdr>
        <w:top w:val="none" w:sz="0" w:space="0" w:color="auto"/>
        <w:left w:val="none" w:sz="0" w:space="0" w:color="auto"/>
        <w:bottom w:val="none" w:sz="0" w:space="0" w:color="auto"/>
        <w:right w:val="none" w:sz="0" w:space="0" w:color="auto"/>
      </w:divBdr>
    </w:div>
    <w:div w:id="2053965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tif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tiff"/><Relationship Id="rId42" Type="http://schemas.openxmlformats.org/officeDocument/2006/relationships/image" Target="media/image30.tif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7.png"/><Relationship Id="rId11" Type="http://schemas.openxmlformats.org/officeDocument/2006/relationships/image" Target="media/image3.tiff"/><Relationship Id="rId24" Type="http://schemas.openxmlformats.org/officeDocument/2006/relationships/image" Target="media/image12.png"/><Relationship Id="rId32" Type="http://schemas.openxmlformats.org/officeDocument/2006/relationships/image" Target="media/image20.tiff"/><Relationship Id="rId37" Type="http://schemas.openxmlformats.org/officeDocument/2006/relationships/image" Target="media/image25.tiff"/><Relationship Id="rId40" Type="http://schemas.openxmlformats.org/officeDocument/2006/relationships/image" Target="media/image28.tiff"/><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image" Target="media/image2.png"/><Relationship Id="rId19" Type="http://schemas.openxmlformats.org/officeDocument/2006/relationships/image" Target="media/image7.tif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github.com/taiyun/corrplot" TargetMode="External"/><Relationship Id="rId4" Type="http://schemas.openxmlformats.org/officeDocument/2006/relationships/customXml" Target="../customXml/item4.xml"/><Relationship Id="rId9" Type="http://schemas.openxmlformats.org/officeDocument/2006/relationships/image" Target="media/image1.tiff"/><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tiff"/><Relationship Id="rId48" Type="http://schemas.openxmlformats.org/officeDocument/2006/relationships/image" Target="media/image36.tiff"/><Relationship Id="rId8" Type="http://schemas.openxmlformats.org/officeDocument/2006/relationships/webSettings" Target="webSettings.xml"/><Relationship Id="rId51" Type="http://schemas.openxmlformats.org/officeDocument/2006/relationships/hyperlink" Target="https://CRAN.R-project.org/package=locfit" TargetMode="Externa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5.tiff"/><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tiff"/><Relationship Id="rId49"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E086F3BC37C94AB129F7523E734C4D" ma:contentTypeVersion="7" ma:contentTypeDescription="Create a new document." ma:contentTypeScope="" ma:versionID="e926179957017caaa4f053ab7e8c9c34">
  <xsd:schema xmlns:xsd="http://www.w3.org/2001/XMLSchema" xmlns:xs="http://www.w3.org/2001/XMLSchema" xmlns:p="http://schemas.microsoft.com/office/2006/metadata/properties" xmlns:ns3="08ab75d1-f456-47ee-a0e7-3455fc632198" targetNamespace="http://schemas.microsoft.com/office/2006/metadata/properties" ma:root="true" ma:fieldsID="47d58ea8bbf05e449f8fb209af37fcdd" ns3:_="">
    <xsd:import namespace="08ab75d1-f456-47ee-a0e7-3455fc63219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ab75d1-f456-47ee-a0e7-3455fc63219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A2697-5E8D-4C95-BADA-551D9AB742F8}">
  <ds:schemaRefs>
    <ds:schemaRef ds:uri="http://schemas.microsoft.com/sharepoint/v3/contenttype/forms"/>
  </ds:schemaRefs>
</ds:datastoreItem>
</file>

<file path=customXml/itemProps2.xml><?xml version="1.0" encoding="utf-8"?>
<ds:datastoreItem xmlns:ds="http://schemas.openxmlformats.org/officeDocument/2006/customXml" ds:itemID="{20AEBB1F-AAE2-4172-B778-C413C7F01F0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B6AAE79-529C-4D7E-981C-3C3A279F94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ab75d1-f456-47ee-a0e7-3455fc6321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714090-0C30-483A-96B3-B99E189BC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13</Pages>
  <Words>1425</Words>
  <Characters>8126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 Howard-Mccombe</dc:creator>
  <cp:keywords/>
  <dc:description/>
  <cp:lastModifiedBy>Simon Aeschbacher</cp:lastModifiedBy>
  <cp:revision>7</cp:revision>
  <dcterms:created xsi:type="dcterms:W3CDTF">2021-03-05T21:17:00Z</dcterms:created>
  <dcterms:modified xsi:type="dcterms:W3CDTF">2021-03-24T09:44:00Z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0x0101001DE086F3BC37C94AB129F7523E734C4D</vt:lpwstr>
  </property>
</Properties>
</file>